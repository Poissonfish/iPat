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png" ContentType="image/png"/>
  <Default Extension="docm" ContentType="application/vnd.ms-word.document.macroEnabled.12"/>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AAB059" w14:textId="77777777" w:rsidR="009C5F3A" w:rsidRPr="00755270" w:rsidRDefault="004464E5" w:rsidP="003F342A">
      <w:pPr>
        <w:ind w:left="720" w:hanging="720"/>
        <w:rPr>
          <w:rFonts w:ascii="Garamond" w:hAnsi="Garamond"/>
          <w:b/>
          <w:sz w:val="48"/>
          <w:szCs w:val="48"/>
        </w:rPr>
      </w:pPr>
      <w:ins w:id="0" w:author="Poissonfish Chen" w:date="2017-09-12T14:44:00Z">
        <w:r w:rsidRPr="00755270">
          <w:rPr>
            <w:rFonts w:ascii="Garamond" w:hAnsi="Garamond" w:cs="Helvetica"/>
            <w:vanish/>
            <w:sz w:val="28"/>
            <w:szCs w:val="28"/>
          </w:rPr>
          <w:cr/>
        </w:r>
        <w:r w:rsidRPr="00755270">
          <w:rPr>
            <w:rFonts w:ascii="Garamond" w:hAnsi="Garamond" w:cs="Helvetica"/>
            <w:vanish/>
            <w:sz w:val="28"/>
            <w:szCs w:val="28"/>
          </w:rPr>
          <w:tab/>
        </w:r>
        <w:r w:rsidRPr="00755270">
          <w:rPr>
            <w:rFonts w:ascii="Garamond" w:hAnsi="Garamond" w:cs="Helvetica"/>
            <w:vanish/>
            <w:sz w:val="28"/>
            <w:szCs w:val="28"/>
          </w:rPr>
          <w:tab/>
        </w:r>
        <w:r w:rsidRPr="00755270">
          <w:rPr>
            <w:rFonts w:ascii="Garamond" w:hAnsi="Garamond" w:cs="Helvetica"/>
            <w:vanish/>
            <w:sz w:val="28"/>
            <w:szCs w:val="28"/>
          </w:rPr>
          <w:tab/>
          <w:t xml:space="preserve">           atresult</w:t>
        </w:r>
        <w:r w:rsidRPr="00755270">
          <w:rPr>
            <w:rFonts w:ascii="Garamond" w:hAnsi="Garamond" w:cs="Helvetica"/>
            <w:vanish/>
            <w:sz w:val="28"/>
            <w:szCs w:val="28"/>
          </w:rPr>
          <w:cr/>
          <w:t xml:space="preserve"> g value (GEBV)ic estimated breeding value (GEBV)</w:t>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r w:rsidRPr="00755270">
          <w:rPr>
            <w:rFonts w:ascii="Garamond" w:hAnsi="Garamond" w:cs="Helvetica"/>
            <w:vanish/>
            <w:sz w:val="28"/>
            <w:szCs w:val="28"/>
          </w:rPr>
          <w:pgNum/>
        </w:r>
      </w:ins>
    </w:p>
    <w:p w14:paraId="0B0897BE" w14:textId="77777777" w:rsidR="009C5F3A" w:rsidRPr="00755270" w:rsidRDefault="009C5F3A" w:rsidP="003F342A">
      <w:pPr>
        <w:ind w:left="720" w:hanging="720"/>
        <w:rPr>
          <w:rFonts w:ascii="Garamond" w:hAnsi="Garamond"/>
          <w:b/>
          <w:sz w:val="48"/>
          <w:szCs w:val="48"/>
        </w:rPr>
      </w:pPr>
    </w:p>
    <w:p w14:paraId="363C19F4" w14:textId="77777777" w:rsidR="009C5F3A" w:rsidRPr="00755270" w:rsidRDefault="009C5F3A" w:rsidP="003F342A">
      <w:pPr>
        <w:ind w:left="720" w:hanging="720"/>
        <w:jc w:val="center"/>
        <w:rPr>
          <w:rFonts w:ascii="Garamond" w:hAnsi="Garamond"/>
          <w:b/>
          <w:sz w:val="48"/>
          <w:szCs w:val="48"/>
        </w:rPr>
      </w:pPr>
      <w:r w:rsidRPr="00755270">
        <w:rPr>
          <w:rFonts w:ascii="Garamond" w:hAnsi="Garamond"/>
          <w:b/>
          <w:sz w:val="48"/>
          <w:szCs w:val="48"/>
        </w:rPr>
        <w:t>User Manual for</w:t>
      </w:r>
    </w:p>
    <w:p w14:paraId="3ABC7464" w14:textId="77777777" w:rsidR="009C5F3A" w:rsidRPr="00755270" w:rsidRDefault="009C5F3A" w:rsidP="003F342A">
      <w:pPr>
        <w:ind w:left="720" w:hanging="720"/>
        <w:jc w:val="center"/>
        <w:rPr>
          <w:rFonts w:ascii="Garamond" w:hAnsi="Garamond"/>
          <w:sz w:val="48"/>
          <w:szCs w:val="48"/>
        </w:rPr>
      </w:pPr>
    </w:p>
    <w:p w14:paraId="3E60DBFC" w14:textId="78AC1912" w:rsidR="009C5F3A" w:rsidRPr="00755270" w:rsidRDefault="0008392A" w:rsidP="003F342A">
      <w:pPr>
        <w:ind w:left="720" w:hanging="720"/>
        <w:jc w:val="center"/>
        <w:rPr>
          <w:rFonts w:ascii="Garamond" w:hAnsi="Garamond"/>
          <w:b/>
          <w:sz w:val="28"/>
          <w:szCs w:val="28"/>
        </w:rPr>
      </w:pPr>
      <w:r w:rsidRPr="00755270">
        <w:rPr>
          <w:rFonts w:ascii="Garamond" w:hAnsi="Garamond"/>
          <w:b/>
          <w:noProof/>
          <w:sz w:val="28"/>
          <w:szCs w:val="28"/>
          <w:rPrChange w:id="1" w:author="Poissonfish Chen" w:date="2017-09-12T14:37:00Z">
            <w:rPr>
              <w:rFonts w:ascii="Garamond" w:hAnsi="Garamond"/>
              <w:b/>
              <w:noProof/>
              <w:sz w:val="28"/>
              <w:szCs w:val="28"/>
            </w:rPr>
          </w:rPrChange>
        </w:rPr>
        <w:drawing>
          <wp:inline distT="0" distB="0" distL="0" distR="0" wp14:anchorId="2093412E" wp14:editId="5F847C94">
            <wp:extent cx="1469722" cy="1469722"/>
            <wp:effectExtent l="0" t="0" r="3810" b="3810"/>
            <wp:docPr id="3" name="Picture 3" descr="iPat_icon_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at_icon_v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37" cy="1476337"/>
                    </a:xfrm>
                    <a:prstGeom prst="rect">
                      <a:avLst/>
                    </a:prstGeom>
                    <a:noFill/>
                    <a:ln>
                      <a:noFill/>
                    </a:ln>
                  </pic:spPr>
                </pic:pic>
              </a:graphicData>
            </a:graphic>
          </wp:inline>
        </w:drawing>
      </w:r>
    </w:p>
    <w:p w14:paraId="4CA868D6" w14:textId="5EF682DA" w:rsidR="0052332D" w:rsidRPr="00755270" w:rsidRDefault="009C5F3A" w:rsidP="003F342A">
      <w:pPr>
        <w:ind w:left="720" w:hanging="720"/>
        <w:jc w:val="center"/>
        <w:rPr>
          <w:rFonts w:ascii="Garamond" w:hAnsi="Garamond"/>
          <w:b/>
          <w:sz w:val="36"/>
          <w:szCs w:val="36"/>
        </w:rPr>
      </w:pPr>
      <w:r w:rsidRPr="00755270">
        <w:rPr>
          <w:rFonts w:ascii="Garamond" w:hAnsi="Garamond"/>
          <w:b/>
          <w:sz w:val="36"/>
          <w:szCs w:val="36"/>
        </w:rPr>
        <w:t>Intelligent Prediction and Association Tool</w:t>
      </w:r>
    </w:p>
    <w:p w14:paraId="2DB67312" w14:textId="06C4A229" w:rsidR="009C5F3A" w:rsidRPr="00755270" w:rsidRDefault="00B21FE6" w:rsidP="003F342A">
      <w:pPr>
        <w:ind w:left="720" w:hanging="720"/>
        <w:jc w:val="center"/>
        <w:rPr>
          <w:rFonts w:ascii="Garamond" w:hAnsi="Garamond"/>
          <w:b/>
          <w:sz w:val="36"/>
          <w:szCs w:val="36"/>
        </w:rPr>
      </w:pPr>
      <w:r w:rsidRPr="00755270">
        <w:rPr>
          <w:rFonts w:ascii="Garamond" w:hAnsi="Garamond"/>
          <w:b/>
          <w:sz w:val="36"/>
          <w:szCs w:val="36"/>
        </w:rPr>
        <w:t>(Version 1.3</w:t>
      </w:r>
      <w:r w:rsidR="009C5F3A" w:rsidRPr="00755270">
        <w:rPr>
          <w:rFonts w:ascii="Garamond" w:hAnsi="Garamond"/>
          <w:b/>
          <w:sz w:val="36"/>
          <w:szCs w:val="36"/>
        </w:rPr>
        <w:t>)</w:t>
      </w:r>
    </w:p>
    <w:p w14:paraId="68CE763E" w14:textId="625C9729" w:rsidR="009C5F3A" w:rsidRPr="00755270" w:rsidRDefault="009C5F3A" w:rsidP="003F342A">
      <w:pPr>
        <w:autoSpaceDE w:val="0"/>
        <w:autoSpaceDN w:val="0"/>
        <w:adjustRightInd w:val="0"/>
        <w:ind w:left="720" w:hanging="720"/>
        <w:jc w:val="center"/>
        <w:rPr>
          <w:rFonts w:ascii="Garamond" w:hAnsi="Garamond"/>
          <w:b/>
          <w:color w:val="000000"/>
          <w:sz w:val="28"/>
          <w:szCs w:val="28"/>
        </w:rPr>
      </w:pPr>
      <w:r w:rsidRPr="00755270">
        <w:rPr>
          <w:rFonts w:ascii="Garamond" w:hAnsi="Garamond"/>
          <w:b/>
          <w:color w:val="000000"/>
          <w:sz w:val="28"/>
          <w:szCs w:val="28"/>
        </w:rPr>
        <w:t xml:space="preserve">Last updated on </w:t>
      </w:r>
      <w:r w:rsidR="00AF3A30" w:rsidRPr="00755270">
        <w:rPr>
          <w:rFonts w:ascii="Garamond" w:hAnsi="Garamond"/>
          <w:b/>
          <w:color w:val="000000"/>
          <w:sz w:val="28"/>
          <w:szCs w:val="28"/>
        </w:rPr>
        <w:t xml:space="preserve">September </w:t>
      </w:r>
      <w:r w:rsidR="00B21FE6" w:rsidRPr="00755270">
        <w:rPr>
          <w:rFonts w:ascii="Garamond" w:hAnsi="Garamond"/>
          <w:b/>
          <w:color w:val="000000"/>
          <w:sz w:val="28"/>
          <w:szCs w:val="28"/>
        </w:rPr>
        <w:t>1</w:t>
      </w:r>
      <w:ins w:id="2" w:author="Poissonfish Chen" w:date="2017-09-12T14:55:00Z">
        <w:r w:rsidR="0069772A">
          <w:rPr>
            <w:rFonts w:ascii="Garamond" w:hAnsi="Garamond"/>
            <w:b/>
            <w:color w:val="000000"/>
            <w:sz w:val="28"/>
            <w:szCs w:val="28"/>
          </w:rPr>
          <w:t>2</w:t>
        </w:r>
      </w:ins>
      <w:bookmarkStart w:id="3" w:name="_GoBack"/>
      <w:bookmarkEnd w:id="3"/>
      <w:r w:rsidRPr="00755270">
        <w:rPr>
          <w:rFonts w:ascii="Garamond" w:hAnsi="Garamond"/>
          <w:b/>
          <w:color w:val="000000"/>
          <w:sz w:val="28"/>
          <w:szCs w:val="28"/>
        </w:rPr>
        <w:t>, 2017</w:t>
      </w:r>
    </w:p>
    <w:p w14:paraId="539B219B" w14:textId="77777777" w:rsidR="009C5F3A" w:rsidRPr="00755270" w:rsidRDefault="009C5F3A" w:rsidP="003F342A">
      <w:pPr>
        <w:ind w:left="720" w:hanging="720"/>
        <w:jc w:val="center"/>
        <w:rPr>
          <w:rFonts w:ascii="Garamond" w:hAnsi="Garamond"/>
          <w:b/>
          <w:color w:val="000000"/>
          <w:sz w:val="44"/>
          <w:szCs w:val="44"/>
        </w:rPr>
      </w:pPr>
    </w:p>
    <w:p w14:paraId="2BD74CDC" w14:textId="77777777" w:rsidR="009C5F3A" w:rsidRPr="00755270" w:rsidRDefault="009C5F3A" w:rsidP="003F342A">
      <w:pPr>
        <w:ind w:left="720" w:hanging="720"/>
        <w:rPr>
          <w:rFonts w:ascii="Garamond" w:hAnsi="Garamond"/>
          <w:sz w:val="44"/>
          <w:szCs w:val="44"/>
        </w:rPr>
      </w:pPr>
    </w:p>
    <w:p w14:paraId="7DAC5D6C" w14:textId="77777777" w:rsidR="009C5F3A" w:rsidRPr="00755270" w:rsidRDefault="009C5F3A" w:rsidP="003F342A">
      <w:pPr>
        <w:ind w:left="720" w:hanging="720"/>
        <w:jc w:val="center"/>
        <w:rPr>
          <w:rFonts w:ascii="Garamond" w:hAnsi="Garamond"/>
          <w:sz w:val="44"/>
          <w:szCs w:val="44"/>
        </w:rPr>
      </w:pPr>
    </w:p>
    <w:p w14:paraId="5888FFB4" w14:textId="77777777" w:rsidR="009C5F3A" w:rsidRPr="00755270" w:rsidRDefault="009C5F3A" w:rsidP="003F342A">
      <w:pPr>
        <w:ind w:left="720" w:hanging="720"/>
        <w:jc w:val="center"/>
        <w:rPr>
          <w:rFonts w:ascii="Garamond" w:hAnsi="Garamond"/>
          <w:sz w:val="44"/>
          <w:szCs w:val="44"/>
        </w:rPr>
      </w:pPr>
    </w:p>
    <w:p w14:paraId="1AC685D1" w14:textId="77777777" w:rsidR="009C5F3A" w:rsidRPr="00755270" w:rsidRDefault="009C5F3A" w:rsidP="003F342A">
      <w:pPr>
        <w:ind w:left="720" w:hanging="720"/>
        <w:jc w:val="center"/>
        <w:rPr>
          <w:rFonts w:ascii="Garamond" w:hAnsi="Garamond"/>
          <w:sz w:val="44"/>
          <w:szCs w:val="44"/>
        </w:rPr>
      </w:pPr>
    </w:p>
    <w:p w14:paraId="11FFA487" w14:textId="1757842C" w:rsidR="00642972" w:rsidRPr="00755270" w:rsidRDefault="009C5F3A" w:rsidP="003F342A">
      <w:pPr>
        <w:ind w:left="720" w:hanging="720"/>
        <w:jc w:val="left"/>
        <w:rPr>
          <w:rFonts w:ascii="Garamond" w:hAnsi="Garamond"/>
          <w:b/>
        </w:rPr>
      </w:pPr>
      <w:r w:rsidRPr="00755270">
        <w:rPr>
          <w:rFonts w:ascii="Garamond" w:hAnsi="Garamond"/>
          <w:noProof/>
          <w:sz w:val="44"/>
          <w:szCs w:val="44"/>
          <w:rPrChange w:id="4" w:author="Poissonfish Chen" w:date="2017-09-12T14:37:00Z">
            <w:rPr>
              <w:rFonts w:ascii="Garamond" w:hAnsi="Garamond"/>
              <w:noProof/>
              <w:sz w:val="44"/>
              <w:szCs w:val="44"/>
            </w:rPr>
          </w:rPrChange>
        </w:rPr>
        <w:drawing>
          <wp:anchor distT="0" distB="0" distL="114300" distR="114300" simplePos="0" relativeHeight="251671552" behindDoc="1" locked="0" layoutInCell="1" allowOverlap="1" wp14:anchorId="3A36E205" wp14:editId="6689A125">
            <wp:simplePos x="0" y="0"/>
            <wp:positionH relativeFrom="column">
              <wp:posOffset>-69124</wp:posOffset>
            </wp:positionH>
            <wp:positionV relativeFrom="paragraph">
              <wp:posOffset>200932</wp:posOffset>
            </wp:positionV>
            <wp:extent cx="5934456" cy="1289304"/>
            <wp:effectExtent l="0" t="0" r="9525" b="6350"/>
            <wp:wrapNone/>
            <wp:docPr id="5" name="Picture 5" descr="../../../Current/ZZLab/Logo/ZZ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rrent/ZZLab/Logo/ZZLab.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4880" b="36198"/>
                    <a:stretch/>
                  </pic:blipFill>
                  <pic:spPr bwMode="auto">
                    <a:xfrm>
                      <a:off x="0" y="0"/>
                      <a:ext cx="5934456" cy="128930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5270">
        <w:rPr>
          <w:rFonts w:ascii="Garamond" w:hAnsi="Garamond"/>
          <w:b/>
        </w:rPr>
        <w:br w:type="page"/>
      </w:r>
    </w:p>
    <w:p w14:paraId="4F44EFB6" w14:textId="35A2968E" w:rsidR="00AF3A30" w:rsidRPr="00755270" w:rsidRDefault="00AF3A30" w:rsidP="00AF3A30">
      <w:pPr>
        <w:autoSpaceDE w:val="0"/>
        <w:autoSpaceDN w:val="0"/>
        <w:adjustRightInd w:val="0"/>
        <w:rPr>
          <w:rFonts w:ascii="Garamond" w:hAnsi="Garamond"/>
          <w:color w:val="000000"/>
          <w:rPrChange w:id="5" w:author="Poissonfish Chen" w:date="2017-09-12T14:37:00Z">
            <w:rPr>
              <w:color w:val="000000"/>
            </w:rPr>
          </w:rPrChange>
        </w:rPr>
      </w:pPr>
      <w:r w:rsidRPr="00755270">
        <w:rPr>
          <w:rFonts w:ascii="Garamond" w:hAnsi="Garamond"/>
          <w:b/>
          <w:rPrChange w:id="6" w:author="Poissonfish Chen" w:date="2017-09-12T14:37:00Z">
            <w:rPr>
              <w:b/>
            </w:rPr>
          </w:rPrChange>
        </w:rPr>
        <w:lastRenderedPageBreak/>
        <w:t>Disclaimer</w:t>
      </w:r>
      <w:r w:rsidRPr="00755270">
        <w:rPr>
          <w:rFonts w:ascii="Garamond" w:hAnsi="Garamond"/>
          <w:rPrChange w:id="7" w:author="Poissonfish Chen" w:date="2017-09-12T14:37:00Z">
            <w:rPr/>
          </w:rPrChange>
        </w:rPr>
        <w:t xml:space="preserve">: While extensive </w:t>
      </w:r>
      <w:r w:rsidRPr="00755270">
        <w:rPr>
          <w:rFonts w:ascii="Garamond" w:hAnsi="Garamond"/>
          <w:color w:val="000000"/>
          <w:rPrChange w:id="8" w:author="Poissonfish Chen" w:date="2017-09-12T14:37:00Z">
            <w:rPr>
              <w:color w:val="000000"/>
            </w:rPr>
          </w:rPrChange>
        </w:rPr>
        <w:t>testing has been performed by Zhiwu Zhang Lab at Washington State University, results are, in general, reliable, correct or appropriate. However, results are not guaranteed for any specific set of data. We strongly recommend that users validate iPat results with other original software packages, such as GAPIT, PLINK, rrBLUP and BGLR.</w:t>
      </w:r>
    </w:p>
    <w:p w14:paraId="22AD0684" w14:textId="77777777" w:rsidR="00AF3A30" w:rsidRPr="00755270" w:rsidRDefault="00AF3A30" w:rsidP="00AF3A30">
      <w:pPr>
        <w:autoSpaceDE w:val="0"/>
        <w:autoSpaceDN w:val="0"/>
        <w:adjustRightInd w:val="0"/>
        <w:rPr>
          <w:rFonts w:ascii="Garamond" w:hAnsi="Garamond"/>
          <w:rPrChange w:id="9" w:author="Poissonfish Chen" w:date="2017-09-12T14:37:00Z">
            <w:rPr/>
          </w:rPrChange>
        </w:rPr>
      </w:pPr>
    </w:p>
    <w:p w14:paraId="62DFB0EB" w14:textId="6588EB93" w:rsidR="00AF3A30" w:rsidRPr="00755270" w:rsidRDefault="00AF3A30" w:rsidP="00AF3A30">
      <w:pPr>
        <w:autoSpaceDE w:val="0"/>
        <w:autoSpaceDN w:val="0"/>
        <w:adjustRightInd w:val="0"/>
        <w:rPr>
          <w:rFonts w:ascii="Garamond" w:hAnsi="Garamond"/>
          <w:color w:val="000000"/>
          <w:rPrChange w:id="10" w:author="Poissonfish Chen" w:date="2017-09-12T14:37:00Z">
            <w:rPr>
              <w:color w:val="000000"/>
            </w:rPr>
          </w:rPrChange>
        </w:rPr>
      </w:pPr>
      <w:r w:rsidRPr="00755270">
        <w:rPr>
          <w:rFonts w:ascii="Garamond" w:hAnsi="Garamond"/>
          <w:b/>
          <w:color w:val="000000"/>
          <w:rPrChange w:id="11" w:author="Poissonfish Chen" w:date="2017-09-12T14:37:00Z">
            <w:rPr>
              <w:b/>
              <w:color w:val="000000"/>
            </w:rPr>
          </w:rPrChange>
        </w:rPr>
        <w:t>Support documents</w:t>
      </w:r>
      <w:r w:rsidRPr="00755270">
        <w:rPr>
          <w:rFonts w:ascii="Garamond" w:hAnsi="Garamond"/>
          <w:color w:val="000000"/>
          <w:rPrChange w:id="12" w:author="Poissonfish Chen" w:date="2017-09-12T14:37:00Z">
            <w:rPr>
              <w:color w:val="000000"/>
            </w:rPr>
          </w:rPrChange>
        </w:rPr>
        <w:t xml:space="preserve">: Extensive support documents, including this user manual, source code, demonstration scripts, data, and results, are available at iPat website Zhiwu Zhang Laboratory: </w:t>
      </w:r>
      <w:r w:rsidR="0045682B" w:rsidRPr="00755270">
        <w:rPr>
          <w:rFonts w:ascii="Garamond" w:hAnsi="Garamond"/>
          <w:rPrChange w:id="13" w:author="Poissonfish Chen" w:date="2017-09-12T14:37:00Z">
            <w:rPr>
              <w:rStyle w:val="Hyperlink"/>
            </w:rPr>
          </w:rPrChange>
        </w:rPr>
        <w:fldChar w:fldCharType="begin"/>
      </w:r>
      <w:r w:rsidR="0045682B" w:rsidRPr="00755270">
        <w:rPr>
          <w:rFonts w:ascii="Garamond" w:hAnsi="Garamond"/>
          <w:rPrChange w:id="14" w:author="Poissonfish Chen" w:date="2017-09-12T14:37:00Z">
            <w:rPr/>
          </w:rPrChange>
        </w:rPr>
        <w:instrText xml:space="preserve"> HYPERLINK "http://zzlab.net/iPat" </w:instrText>
      </w:r>
      <w:r w:rsidR="0045682B" w:rsidRPr="00755270">
        <w:rPr>
          <w:rFonts w:ascii="Garamond" w:hAnsi="Garamond"/>
          <w:rPrChange w:id="15" w:author="Poissonfish Chen" w:date="2017-09-12T14:37:00Z">
            <w:rPr>
              <w:rStyle w:val="Hyperlink"/>
            </w:rPr>
          </w:rPrChange>
        </w:rPr>
        <w:fldChar w:fldCharType="separate"/>
      </w:r>
      <w:r w:rsidRPr="00755270">
        <w:rPr>
          <w:rStyle w:val="Hyperlink"/>
          <w:rFonts w:ascii="Garamond" w:hAnsi="Garamond"/>
          <w:rPrChange w:id="16" w:author="Poissonfish Chen" w:date="2017-09-12T14:37:00Z">
            <w:rPr>
              <w:rStyle w:val="Hyperlink"/>
            </w:rPr>
          </w:rPrChange>
        </w:rPr>
        <w:t>http://zzlab.net/iPat</w:t>
      </w:r>
      <w:r w:rsidR="0045682B" w:rsidRPr="00755270">
        <w:rPr>
          <w:rStyle w:val="Hyperlink"/>
          <w:rFonts w:ascii="Garamond" w:hAnsi="Garamond"/>
          <w:rPrChange w:id="17" w:author="Poissonfish Chen" w:date="2017-09-12T14:37:00Z">
            <w:rPr>
              <w:rStyle w:val="Hyperlink"/>
            </w:rPr>
          </w:rPrChange>
        </w:rPr>
        <w:fldChar w:fldCharType="end"/>
      </w:r>
    </w:p>
    <w:p w14:paraId="3A9325B3" w14:textId="77777777" w:rsidR="00AF3A30" w:rsidRPr="00755270" w:rsidRDefault="00AF3A30" w:rsidP="00AF3A30">
      <w:pPr>
        <w:autoSpaceDE w:val="0"/>
        <w:autoSpaceDN w:val="0"/>
        <w:adjustRightInd w:val="0"/>
        <w:rPr>
          <w:rFonts w:ascii="Garamond" w:hAnsi="Garamond"/>
          <w:b/>
          <w:rPrChange w:id="18" w:author="Poissonfish Chen" w:date="2017-09-12T14:37:00Z">
            <w:rPr>
              <w:b/>
            </w:rPr>
          </w:rPrChange>
        </w:rPr>
      </w:pPr>
    </w:p>
    <w:p w14:paraId="3A1A274F" w14:textId="6FF66CEE" w:rsidR="00AF3A30" w:rsidRPr="00755270" w:rsidRDefault="00AF3A30" w:rsidP="00AF3A30">
      <w:pPr>
        <w:autoSpaceDE w:val="0"/>
        <w:autoSpaceDN w:val="0"/>
        <w:adjustRightInd w:val="0"/>
        <w:rPr>
          <w:rFonts w:ascii="Garamond" w:hAnsi="Garamond"/>
          <w:rPrChange w:id="19" w:author="Poissonfish Chen" w:date="2017-09-12T14:37:00Z">
            <w:rPr/>
          </w:rPrChange>
        </w:rPr>
      </w:pPr>
      <w:r w:rsidRPr="00755270">
        <w:rPr>
          <w:rFonts w:ascii="Garamond" w:hAnsi="Garamond"/>
          <w:b/>
          <w:color w:val="000000"/>
          <w:rPrChange w:id="20" w:author="Poissonfish Chen" w:date="2017-09-12T14:37:00Z">
            <w:rPr>
              <w:b/>
              <w:color w:val="000000"/>
            </w:rPr>
          </w:rPrChange>
        </w:rPr>
        <w:t>Questions and comments</w:t>
      </w:r>
      <w:r w:rsidRPr="00755270">
        <w:rPr>
          <w:rFonts w:ascii="Garamond" w:hAnsi="Garamond"/>
          <w:color w:val="000000"/>
          <w:rPrChange w:id="21" w:author="Poissonfish Chen" w:date="2017-09-12T14:37:00Z">
            <w:rPr>
              <w:color w:val="000000"/>
            </w:rPr>
          </w:rPrChange>
        </w:rPr>
        <w:t xml:space="preserve">: Users and developers are recommended to post questions and comments at </w:t>
      </w:r>
      <w:r w:rsidR="00B72AAA" w:rsidRPr="00755270">
        <w:rPr>
          <w:rFonts w:ascii="Garamond" w:hAnsi="Garamond"/>
          <w:color w:val="000000"/>
          <w:rPrChange w:id="22" w:author="Poissonfish Chen" w:date="2017-09-12T14:37:00Z">
            <w:rPr>
              <w:color w:val="000000"/>
            </w:rPr>
          </w:rPrChange>
        </w:rPr>
        <w:t>iPat</w:t>
      </w:r>
      <w:r w:rsidRPr="00755270">
        <w:rPr>
          <w:rFonts w:ascii="Garamond" w:hAnsi="Garamond"/>
          <w:color w:val="000000"/>
          <w:rPrChange w:id="23" w:author="Poissonfish Chen" w:date="2017-09-12T14:37:00Z">
            <w:rPr>
              <w:color w:val="000000"/>
            </w:rPr>
          </w:rPrChange>
        </w:rPr>
        <w:t xml:space="preserve"> forum:</w:t>
      </w:r>
      <w:r w:rsidR="00B72AAA" w:rsidRPr="00755270">
        <w:rPr>
          <w:rFonts w:ascii="Garamond" w:hAnsi="Garamond"/>
          <w:rPrChange w:id="24" w:author="Poissonfish Chen" w:date="2017-09-12T14:37:00Z">
            <w:rPr/>
          </w:rPrChange>
        </w:rPr>
        <w:t xml:space="preserve"> </w:t>
      </w:r>
      <w:r w:rsidR="0045682B" w:rsidRPr="00755270">
        <w:rPr>
          <w:rFonts w:ascii="Garamond" w:hAnsi="Garamond"/>
          <w:rPrChange w:id="25" w:author="Poissonfish Chen" w:date="2017-09-12T14:37:00Z">
            <w:rPr>
              <w:rStyle w:val="Hyperlink"/>
            </w:rPr>
          </w:rPrChange>
        </w:rPr>
        <w:fldChar w:fldCharType="begin"/>
      </w:r>
      <w:r w:rsidR="0045682B" w:rsidRPr="00755270">
        <w:rPr>
          <w:rFonts w:ascii="Garamond" w:hAnsi="Garamond"/>
          <w:rPrChange w:id="26" w:author="Poissonfish Chen" w:date="2017-09-12T14:37:00Z">
            <w:rPr/>
          </w:rPrChange>
        </w:rPr>
        <w:instrText xml:space="preserve"> HYPERLINK "https://github.com/Poissonfish/iPat/issues" </w:instrText>
      </w:r>
      <w:r w:rsidR="0045682B" w:rsidRPr="00755270">
        <w:rPr>
          <w:rFonts w:ascii="Garamond" w:hAnsi="Garamond"/>
          <w:rPrChange w:id="27" w:author="Poissonfish Chen" w:date="2017-09-12T14:37:00Z">
            <w:rPr>
              <w:rStyle w:val="Hyperlink"/>
            </w:rPr>
          </w:rPrChange>
        </w:rPr>
        <w:fldChar w:fldCharType="separate"/>
      </w:r>
      <w:r w:rsidR="00B72AAA" w:rsidRPr="00755270">
        <w:rPr>
          <w:rStyle w:val="Hyperlink"/>
          <w:rFonts w:ascii="Garamond" w:hAnsi="Garamond"/>
          <w:rPrChange w:id="28" w:author="Poissonfish Chen" w:date="2017-09-12T14:37:00Z">
            <w:rPr>
              <w:rStyle w:val="Hyperlink"/>
            </w:rPr>
          </w:rPrChange>
        </w:rPr>
        <w:t>https://github.com/Poissonfish/iPat/issues</w:t>
      </w:r>
      <w:r w:rsidR="0045682B" w:rsidRPr="00755270">
        <w:rPr>
          <w:rStyle w:val="Hyperlink"/>
          <w:rFonts w:ascii="Garamond" w:hAnsi="Garamond"/>
          <w:rPrChange w:id="29" w:author="Poissonfish Chen" w:date="2017-09-12T14:37:00Z">
            <w:rPr>
              <w:rStyle w:val="Hyperlink"/>
            </w:rPr>
          </w:rPrChange>
        </w:rPr>
        <w:fldChar w:fldCharType="end"/>
      </w:r>
      <w:r w:rsidR="00B72AAA" w:rsidRPr="00755270">
        <w:rPr>
          <w:rFonts w:ascii="Garamond" w:hAnsi="Garamond"/>
          <w:rPrChange w:id="30" w:author="Poissonfish Chen" w:date="2017-09-12T14:37:00Z">
            <w:rPr/>
          </w:rPrChange>
        </w:rPr>
        <w:t xml:space="preserve">. </w:t>
      </w:r>
      <w:r w:rsidRPr="00755270">
        <w:rPr>
          <w:rFonts w:ascii="Garamond" w:hAnsi="Garamond"/>
          <w:rPrChange w:id="31" w:author="Poissonfish Chen" w:date="2017-09-12T14:37:00Z">
            <w:rPr/>
          </w:rPrChange>
        </w:rPr>
        <w:t xml:space="preserve">Answers from other users and developers are appreciated. The </w:t>
      </w:r>
      <w:r w:rsidR="000E4A05" w:rsidRPr="00755270">
        <w:rPr>
          <w:rFonts w:ascii="Garamond" w:hAnsi="Garamond"/>
          <w:rPrChange w:id="32" w:author="Poissonfish Chen" w:date="2017-09-12T14:37:00Z">
            <w:rPr/>
          </w:rPrChange>
        </w:rPr>
        <w:t>iPat</w:t>
      </w:r>
      <w:r w:rsidRPr="00755270">
        <w:rPr>
          <w:rFonts w:ascii="Garamond" w:hAnsi="Garamond"/>
          <w:rPrChange w:id="33" w:author="Poissonfish Chen" w:date="2017-09-12T14:37:00Z">
            <w:rPr/>
          </w:rPrChange>
        </w:rPr>
        <w:t xml:space="preserve"> team members will periodically go through these questions and comments and address them accordingly. </w:t>
      </w:r>
    </w:p>
    <w:p w14:paraId="332A9E4B" w14:textId="77777777" w:rsidR="00B7225E" w:rsidRPr="00755270" w:rsidRDefault="00B7225E" w:rsidP="005C6CE0">
      <w:pPr>
        <w:autoSpaceDE w:val="0"/>
        <w:autoSpaceDN w:val="0"/>
        <w:adjustRightInd w:val="0"/>
        <w:rPr>
          <w:rFonts w:ascii="Garamond" w:hAnsi="Garamond"/>
          <w:color w:val="000000"/>
          <w:rPrChange w:id="34" w:author="Poissonfish Chen" w:date="2017-09-12T14:37:00Z">
            <w:rPr>
              <w:color w:val="000000"/>
            </w:rPr>
          </w:rPrChange>
        </w:rPr>
      </w:pPr>
    </w:p>
    <w:p w14:paraId="2AB94273" w14:textId="4345A961" w:rsidR="00AF3A30" w:rsidRPr="00755270" w:rsidRDefault="00AF3A30" w:rsidP="005C6CE0">
      <w:pPr>
        <w:autoSpaceDE w:val="0"/>
        <w:autoSpaceDN w:val="0"/>
        <w:adjustRightInd w:val="0"/>
        <w:rPr>
          <w:rFonts w:ascii="Garamond" w:hAnsi="Garamond"/>
          <w:rPrChange w:id="35" w:author="Poissonfish Chen" w:date="2017-09-12T14:37:00Z">
            <w:rPr/>
          </w:rPrChange>
        </w:rPr>
      </w:pPr>
      <w:r w:rsidRPr="00755270">
        <w:rPr>
          <w:rFonts w:ascii="Garamond" w:hAnsi="Garamond"/>
          <w:rPrChange w:id="36" w:author="Poissonfish Chen" w:date="2017-09-12T14:37:00Z">
            <w:rPr/>
          </w:rPrChange>
        </w:rPr>
        <w:t xml:space="preserve">The </w:t>
      </w:r>
      <w:r w:rsidR="00DB3AA1" w:rsidRPr="00755270">
        <w:rPr>
          <w:rFonts w:ascii="Garamond" w:hAnsi="Garamond"/>
          <w:rPrChange w:id="37" w:author="Poissonfish Chen" w:date="2017-09-12T14:37:00Z">
            <w:rPr/>
          </w:rPrChange>
        </w:rPr>
        <w:t>iPat</w:t>
      </w:r>
      <w:r w:rsidRPr="00755270">
        <w:rPr>
          <w:rFonts w:ascii="Garamond" w:hAnsi="Garamond"/>
          <w:rPrChange w:id="38" w:author="Poissonfish Chen" w:date="2017-09-12T14:37:00Z">
            <w:rPr/>
          </w:rPrChange>
        </w:rPr>
        <w:t xml:space="preserve"> project is </w:t>
      </w:r>
      <w:r w:rsidR="00DB3AA1" w:rsidRPr="00755270">
        <w:rPr>
          <w:rFonts w:ascii="Garamond" w:hAnsi="Garamond"/>
          <w:rPrChange w:id="39" w:author="Poissonfish Chen" w:date="2017-09-12T14:37:00Z">
            <w:rPr/>
          </w:rPrChange>
        </w:rPr>
        <w:t>partially under supports from</w:t>
      </w:r>
      <w:r w:rsidRPr="00755270">
        <w:rPr>
          <w:rFonts w:ascii="Garamond" w:hAnsi="Garamond"/>
          <w:rPrChange w:id="40" w:author="Poissonfish Chen" w:date="2017-09-12T14:37:00Z">
            <w:rPr/>
          </w:rPrChange>
        </w:rPr>
        <w:t xml:space="preserve"> USDA-ARS, </w:t>
      </w:r>
      <w:r w:rsidR="00DB3AA1" w:rsidRPr="00755270">
        <w:rPr>
          <w:rFonts w:ascii="Garamond" w:hAnsi="Garamond"/>
          <w:rPrChange w:id="41" w:author="Poissonfish Chen" w:date="2017-09-12T14:37:00Z">
            <w:rPr/>
          </w:rPrChange>
        </w:rPr>
        <w:t xml:space="preserve">DOE, NSF, </w:t>
      </w:r>
      <w:r w:rsidRPr="00755270">
        <w:rPr>
          <w:rFonts w:ascii="Garamond" w:hAnsi="Garamond"/>
          <w:rPrChange w:id="42" w:author="Poissonfish Chen" w:date="2017-09-12T14:37:00Z">
            <w:rPr/>
          </w:rPrChange>
        </w:rPr>
        <w:t>the Agricultural Research Center at Washington State University, and Washington Grain Commission.</w:t>
      </w:r>
    </w:p>
    <w:p w14:paraId="2036FB50" w14:textId="1CB8FA75" w:rsidR="00AF3A30" w:rsidRPr="00755270" w:rsidRDefault="00AF3A30" w:rsidP="005C6CE0">
      <w:pPr>
        <w:autoSpaceDE w:val="0"/>
        <w:autoSpaceDN w:val="0"/>
        <w:adjustRightInd w:val="0"/>
        <w:jc w:val="left"/>
        <w:rPr>
          <w:rFonts w:ascii="Garamond" w:hAnsi="Garamond"/>
          <w:rPrChange w:id="43" w:author="Poissonfish Chen" w:date="2017-09-12T14:37:00Z">
            <w:rPr/>
          </w:rPrChange>
        </w:rPr>
      </w:pPr>
    </w:p>
    <w:p w14:paraId="45FF7E4E" w14:textId="2A7701FA" w:rsidR="00D8089B" w:rsidRPr="00755270" w:rsidRDefault="00D8089B" w:rsidP="005C6CE0">
      <w:pPr>
        <w:autoSpaceDE w:val="0"/>
        <w:autoSpaceDN w:val="0"/>
        <w:adjustRightInd w:val="0"/>
        <w:jc w:val="left"/>
        <w:rPr>
          <w:rFonts w:ascii="Garamond" w:hAnsi="Garamond"/>
          <w:rPrChange w:id="44" w:author="Poissonfish Chen" w:date="2017-09-12T14:37:00Z">
            <w:rPr/>
          </w:rPrChange>
        </w:rPr>
      </w:pPr>
      <w:r w:rsidRPr="00755270">
        <w:rPr>
          <w:rFonts w:ascii="Garamond" w:hAnsi="Garamond"/>
          <w:b/>
          <w:rPrChange w:id="45" w:author="Poissonfish Chen" w:date="2017-09-12T14:37:00Z">
            <w:rPr>
              <w:b/>
            </w:rPr>
          </w:rPrChange>
        </w:rPr>
        <w:t>Citation</w:t>
      </w:r>
      <w:r w:rsidRPr="00755270">
        <w:rPr>
          <w:rFonts w:ascii="Garamond" w:hAnsi="Garamond"/>
          <w:rPrChange w:id="46" w:author="Poissonfish Chen" w:date="2017-09-12T14:37:00Z">
            <w:rPr/>
          </w:rPrChange>
        </w:rPr>
        <w:t xml:space="preserve">: James Chen and Zhiwu Zhang, User manual for Intelligent Prediction and Association Tool, version 1.3, </w:t>
      </w:r>
      <w:r w:rsidR="0045682B" w:rsidRPr="00755270">
        <w:rPr>
          <w:rFonts w:ascii="Garamond" w:hAnsi="Garamond"/>
          <w:rPrChange w:id="47" w:author="Poissonfish Chen" w:date="2017-09-12T14:37:00Z">
            <w:rPr>
              <w:rStyle w:val="Hyperlink"/>
            </w:rPr>
          </w:rPrChange>
        </w:rPr>
        <w:fldChar w:fldCharType="begin"/>
      </w:r>
      <w:r w:rsidR="0045682B" w:rsidRPr="00755270">
        <w:rPr>
          <w:rFonts w:ascii="Garamond" w:hAnsi="Garamond"/>
          <w:rPrChange w:id="48" w:author="Poissonfish Chen" w:date="2017-09-12T14:37:00Z">
            <w:rPr/>
          </w:rPrChange>
        </w:rPr>
        <w:instrText xml:space="preserve"> HYPERLINK "http://zzlab.net/iPat" </w:instrText>
      </w:r>
      <w:r w:rsidR="0045682B" w:rsidRPr="00755270">
        <w:rPr>
          <w:rFonts w:ascii="Garamond" w:hAnsi="Garamond"/>
          <w:rPrChange w:id="49" w:author="Poissonfish Chen" w:date="2017-09-12T14:37:00Z">
            <w:rPr>
              <w:rStyle w:val="Hyperlink"/>
            </w:rPr>
          </w:rPrChange>
        </w:rPr>
        <w:fldChar w:fldCharType="separate"/>
      </w:r>
      <w:r w:rsidRPr="00755270">
        <w:rPr>
          <w:rStyle w:val="Hyperlink"/>
          <w:rFonts w:ascii="Garamond" w:hAnsi="Garamond"/>
          <w:rPrChange w:id="50" w:author="Poissonfish Chen" w:date="2017-09-12T14:37:00Z">
            <w:rPr>
              <w:rStyle w:val="Hyperlink"/>
            </w:rPr>
          </w:rPrChange>
        </w:rPr>
        <w:t>http://zzlab.net/iPat</w:t>
      </w:r>
      <w:r w:rsidR="0045682B" w:rsidRPr="00755270">
        <w:rPr>
          <w:rStyle w:val="Hyperlink"/>
          <w:rFonts w:ascii="Garamond" w:hAnsi="Garamond"/>
          <w:rPrChange w:id="51" w:author="Poissonfish Chen" w:date="2017-09-12T14:37:00Z">
            <w:rPr>
              <w:rStyle w:val="Hyperlink"/>
            </w:rPr>
          </w:rPrChange>
        </w:rPr>
        <w:fldChar w:fldCharType="end"/>
      </w:r>
      <w:r w:rsidRPr="00755270">
        <w:rPr>
          <w:rFonts w:ascii="Garamond" w:hAnsi="Garamond"/>
          <w:rPrChange w:id="52" w:author="Poissonfish Chen" w:date="2017-09-12T14:37:00Z">
            <w:rPr/>
          </w:rPrChange>
        </w:rPr>
        <w:t>, accessed on MM/DD/YYYY.</w:t>
      </w:r>
    </w:p>
    <w:p w14:paraId="7853F51D" w14:textId="5D38563F" w:rsidR="00AF3A30" w:rsidRPr="00755270" w:rsidRDefault="00AF3A30" w:rsidP="00AF3A30">
      <w:pPr>
        <w:autoSpaceDE w:val="0"/>
        <w:autoSpaceDN w:val="0"/>
        <w:adjustRightInd w:val="0"/>
        <w:jc w:val="center"/>
        <w:rPr>
          <w:rFonts w:ascii="Garamond" w:hAnsi="Garamond"/>
          <w:rPrChange w:id="53" w:author="Poissonfish Chen" w:date="2017-09-12T14:37:00Z">
            <w:rPr/>
          </w:rPrChange>
        </w:rPr>
      </w:pPr>
      <w:r w:rsidRPr="00755270">
        <w:rPr>
          <w:rFonts w:ascii="Garamond" w:hAnsi="Garamond"/>
          <w:noProof/>
          <w:rPrChange w:id="54" w:author="Poissonfish Chen" w:date="2017-09-12T14:37:00Z">
            <w:rPr>
              <w:noProof/>
            </w:rPr>
          </w:rPrChange>
        </w:rPr>
        <w:drawing>
          <wp:anchor distT="0" distB="0" distL="114300" distR="114300" simplePos="0" relativeHeight="251675648" behindDoc="0" locked="0" layoutInCell="1" allowOverlap="1" wp14:anchorId="49A2FDB3" wp14:editId="3874E583">
            <wp:simplePos x="0" y="0"/>
            <wp:positionH relativeFrom="margin">
              <wp:posOffset>3869055</wp:posOffset>
            </wp:positionH>
            <wp:positionV relativeFrom="margin">
              <wp:posOffset>7682230</wp:posOffset>
            </wp:positionV>
            <wp:extent cx="2623185" cy="725170"/>
            <wp:effectExtent l="0" t="0" r="0" b="11430"/>
            <wp:wrapSquare wrapText="bothSides"/>
            <wp:docPr id="14" name="Picture 14" descr="WGCLogoLg540_S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GCLogoLg540_SML.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3185" cy="725170"/>
                    </a:xfrm>
                    <a:prstGeom prst="rect">
                      <a:avLst/>
                    </a:prstGeom>
                    <a:noFill/>
                  </pic:spPr>
                </pic:pic>
              </a:graphicData>
            </a:graphic>
            <wp14:sizeRelH relativeFrom="page">
              <wp14:pctWidth>0</wp14:pctWidth>
            </wp14:sizeRelH>
            <wp14:sizeRelV relativeFrom="page">
              <wp14:pctHeight>0</wp14:pctHeight>
            </wp14:sizeRelV>
          </wp:anchor>
        </w:drawing>
      </w:r>
    </w:p>
    <w:p w14:paraId="47EF5D8F" w14:textId="62FEBBC2" w:rsidR="00AF3A30" w:rsidRPr="00755270" w:rsidRDefault="00AF3A30" w:rsidP="00AF3A30">
      <w:pPr>
        <w:autoSpaceDE w:val="0"/>
        <w:autoSpaceDN w:val="0"/>
        <w:adjustRightInd w:val="0"/>
        <w:jc w:val="center"/>
        <w:rPr>
          <w:rFonts w:ascii="Garamond" w:hAnsi="Garamond"/>
          <w:rPrChange w:id="55" w:author="Poissonfish Chen" w:date="2017-09-12T14:37:00Z">
            <w:rPr/>
          </w:rPrChange>
        </w:rPr>
      </w:pPr>
      <w:r w:rsidRPr="00755270">
        <w:rPr>
          <w:rFonts w:ascii="Garamond" w:hAnsi="Garamond"/>
          <w:noProof/>
          <w:rPrChange w:id="56" w:author="Poissonfish Chen" w:date="2017-09-12T14:37:00Z">
            <w:rPr>
              <w:noProof/>
            </w:rPr>
          </w:rPrChange>
        </w:rPr>
        <w:drawing>
          <wp:anchor distT="0" distB="0" distL="114300" distR="114300" simplePos="0" relativeHeight="251674624" behindDoc="0" locked="0" layoutInCell="1" allowOverlap="1" wp14:anchorId="06BDDF49" wp14:editId="02390AE4">
            <wp:simplePos x="0" y="0"/>
            <wp:positionH relativeFrom="margin">
              <wp:posOffset>32385</wp:posOffset>
            </wp:positionH>
            <wp:positionV relativeFrom="margin">
              <wp:posOffset>7713345</wp:posOffset>
            </wp:positionV>
            <wp:extent cx="914400" cy="6299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00" cy="629920"/>
                    </a:xfrm>
                    <a:prstGeom prst="rect">
                      <a:avLst/>
                    </a:prstGeom>
                    <a:noFill/>
                  </pic:spPr>
                </pic:pic>
              </a:graphicData>
            </a:graphic>
            <wp14:sizeRelH relativeFrom="page">
              <wp14:pctWidth>0</wp14:pctWidth>
            </wp14:sizeRelH>
            <wp14:sizeRelV relativeFrom="page">
              <wp14:pctHeight>0</wp14:pctHeight>
            </wp14:sizeRelV>
          </wp:anchor>
        </w:drawing>
      </w:r>
    </w:p>
    <w:p w14:paraId="44E512E3" w14:textId="24616138" w:rsidR="00AF3A30" w:rsidRPr="00755270" w:rsidRDefault="00057B18" w:rsidP="00AF3A30">
      <w:pPr>
        <w:autoSpaceDE w:val="0"/>
        <w:autoSpaceDN w:val="0"/>
        <w:adjustRightInd w:val="0"/>
        <w:jc w:val="center"/>
        <w:rPr>
          <w:rFonts w:ascii="Garamond" w:hAnsi="Garamond"/>
          <w:color w:val="000000"/>
          <w:rPrChange w:id="57" w:author="Poissonfish Chen" w:date="2017-09-12T14:37:00Z">
            <w:rPr>
              <w:color w:val="000000"/>
            </w:rPr>
          </w:rPrChange>
        </w:rPr>
      </w:pPr>
      <w:r w:rsidRPr="00755270">
        <w:rPr>
          <w:rFonts w:ascii="Garamond" w:hAnsi="Garamond"/>
          <w:color w:val="000000"/>
          <w:rPrChange w:id="58" w:author="Poissonfish Chen" w:date="2017-09-12T14:37:00Z">
            <w:rPr>
              <w:color w:val="000000"/>
            </w:rPr>
          </w:rPrChange>
        </w:rPr>
        <w:t xml:space="preserve"> </w:t>
      </w:r>
    </w:p>
    <w:p w14:paraId="74C07D76" w14:textId="72FF3B07" w:rsidR="00AF3A30" w:rsidRPr="00755270" w:rsidRDefault="00AF3A30" w:rsidP="00AF3A30">
      <w:pPr>
        <w:rPr>
          <w:rFonts w:ascii="Garamond" w:hAnsi="Garamond"/>
          <w:smallCaps/>
        </w:rPr>
      </w:pPr>
    </w:p>
    <w:p w14:paraId="0DAB20B5" w14:textId="40134DCC" w:rsidR="00B72AAA" w:rsidRPr="00755270" w:rsidRDefault="005D5279">
      <w:pPr>
        <w:rPr>
          <w:rFonts w:ascii="Garamond" w:hAnsi="Garamond"/>
          <w:smallCaps/>
        </w:rPr>
      </w:pPr>
      <w:r w:rsidRPr="00755270">
        <w:rPr>
          <w:rFonts w:ascii="Garamond" w:hAnsi="Garamond"/>
          <w:noProof/>
          <w:rPrChange w:id="59" w:author="Poissonfish Chen" w:date="2017-09-12T14:37:00Z">
            <w:rPr>
              <w:noProof/>
            </w:rPr>
          </w:rPrChange>
        </w:rPr>
        <w:drawing>
          <wp:anchor distT="0" distB="0" distL="114300" distR="114300" simplePos="0" relativeHeight="251673600" behindDoc="0" locked="0" layoutInCell="1" allowOverlap="1" wp14:anchorId="47A45782" wp14:editId="19F5F0AD">
            <wp:simplePos x="0" y="0"/>
            <wp:positionH relativeFrom="margin">
              <wp:posOffset>2138680</wp:posOffset>
            </wp:positionH>
            <wp:positionV relativeFrom="margin">
              <wp:posOffset>7694295</wp:posOffset>
            </wp:positionV>
            <wp:extent cx="762000" cy="762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pic:spPr>
                </pic:pic>
              </a:graphicData>
            </a:graphic>
            <wp14:sizeRelH relativeFrom="page">
              <wp14:pctWidth>0</wp14:pctWidth>
            </wp14:sizeRelH>
            <wp14:sizeRelV relativeFrom="page">
              <wp14:pctHeight>0</wp14:pctHeight>
            </wp14:sizeRelV>
          </wp:anchor>
        </w:drawing>
      </w:r>
      <w:r w:rsidRPr="00755270">
        <w:rPr>
          <w:rFonts w:ascii="Garamond" w:hAnsi="Garamond"/>
          <w:noProof/>
          <w:rPrChange w:id="60" w:author="Poissonfish Chen" w:date="2017-09-12T14:37:00Z">
            <w:rPr>
              <w:noProof/>
            </w:rPr>
          </w:rPrChange>
        </w:rPr>
        <w:drawing>
          <wp:anchor distT="0" distB="0" distL="114300" distR="114300" simplePos="0" relativeHeight="251676672" behindDoc="0" locked="0" layoutInCell="1" allowOverlap="1" wp14:anchorId="0CEBA84D" wp14:editId="25C036BB">
            <wp:simplePos x="0" y="0"/>
            <wp:positionH relativeFrom="margin">
              <wp:posOffset>3023870</wp:posOffset>
            </wp:positionH>
            <wp:positionV relativeFrom="margin">
              <wp:posOffset>7691755</wp:posOffset>
            </wp:positionV>
            <wp:extent cx="807085" cy="807085"/>
            <wp:effectExtent l="0" t="0" r="5715" b="5715"/>
            <wp:wrapSquare wrapText="bothSides"/>
            <wp:docPr id="10" name="Picture 10" descr="Washington_State_Coug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ashington_State_Cougar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7085" cy="807085"/>
                    </a:xfrm>
                    <a:prstGeom prst="rect">
                      <a:avLst/>
                    </a:prstGeom>
                    <a:noFill/>
                  </pic:spPr>
                </pic:pic>
              </a:graphicData>
            </a:graphic>
            <wp14:sizeRelH relativeFrom="page">
              <wp14:pctWidth>0</wp14:pctWidth>
            </wp14:sizeRelH>
            <wp14:sizeRelV relativeFrom="page">
              <wp14:pctHeight>0</wp14:pctHeight>
            </wp14:sizeRelV>
          </wp:anchor>
        </w:drawing>
      </w:r>
      <w:r w:rsidRPr="00755270">
        <w:rPr>
          <w:rFonts w:ascii="Garamond" w:hAnsi="Garamond" w:cs="Helvetica"/>
          <w:noProof/>
          <w:sz w:val="24"/>
          <w:szCs w:val="24"/>
          <w:rPrChange w:id="61" w:author="Poissonfish Chen" w:date="2017-09-12T14:37:00Z">
            <w:rPr>
              <w:rFonts w:ascii="Helvetica" w:hAnsi="Helvetica" w:cs="Helvetica"/>
              <w:noProof/>
              <w:sz w:val="24"/>
              <w:szCs w:val="24"/>
            </w:rPr>
          </w:rPrChange>
        </w:rPr>
        <w:drawing>
          <wp:anchor distT="0" distB="0" distL="114300" distR="114300" simplePos="0" relativeHeight="251677696" behindDoc="0" locked="0" layoutInCell="1" allowOverlap="1" wp14:anchorId="18CCB68C" wp14:editId="3F9C6147">
            <wp:simplePos x="0" y="0"/>
            <wp:positionH relativeFrom="margin">
              <wp:posOffset>1187450</wp:posOffset>
            </wp:positionH>
            <wp:positionV relativeFrom="margin">
              <wp:posOffset>7692390</wp:posOffset>
            </wp:positionV>
            <wp:extent cx="758825" cy="758825"/>
            <wp:effectExtent l="0" t="0" r="3175"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8825" cy="758825"/>
                    </a:xfrm>
                    <a:prstGeom prst="rect">
                      <a:avLst/>
                    </a:prstGeom>
                    <a:noFill/>
                    <a:ln>
                      <a:noFill/>
                    </a:ln>
                  </pic:spPr>
                </pic:pic>
              </a:graphicData>
            </a:graphic>
          </wp:anchor>
        </w:drawing>
      </w:r>
      <w:r w:rsidR="00B72AAA" w:rsidRPr="00755270">
        <w:rPr>
          <w:rFonts w:ascii="Garamond" w:hAnsi="Garamond"/>
          <w:smallCaps/>
        </w:rPr>
        <w:br w:type="page"/>
      </w:r>
    </w:p>
    <w:sdt>
      <w:sdtPr>
        <w:rPr>
          <w:rFonts w:ascii="Garamond" w:hAnsi="Garamond"/>
          <w:smallCaps/>
        </w:rPr>
        <w:id w:val="1015655884"/>
        <w:docPartObj>
          <w:docPartGallery w:val="Table of Contents"/>
          <w:docPartUnique/>
        </w:docPartObj>
      </w:sdtPr>
      <w:sdtEndPr>
        <w:rPr>
          <w:b/>
          <w:bCs/>
          <w:smallCaps w:val="0"/>
          <w:noProof/>
        </w:rPr>
      </w:sdtEndPr>
      <w:sdtContent>
        <w:p w14:paraId="788298E8" w14:textId="466C3CA6" w:rsidR="00141C2C" w:rsidRPr="00755270" w:rsidRDefault="00141C2C" w:rsidP="005C6CE0">
          <w:pPr>
            <w:rPr>
              <w:rFonts w:ascii="Garamond" w:hAnsi="Garamond"/>
            </w:rPr>
          </w:pPr>
        </w:p>
        <w:p w14:paraId="75D70898" w14:textId="7C21625C" w:rsidR="00141C2C" w:rsidRPr="00755270" w:rsidRDefault="00141C2C" w:rsidP="00FF0FD7">
          <w:pPr>
            <w:pStyle w:val="TOCHeading"/>
            <w:rPr>
              <w:rFonts w:ascii="Garamond" w:hAnsi="Garamond"/>
              <w:b/>
            </w:rPr>
          </w:pPr>
          <w:r w:rsidRPr="00755270">
            <w:rPr>
              <w:rFonts w:ascii="Garamond" w:hAnsi="Garamond"/>
              <w:b/>
            </w:rPr>
            <w:t>Table of Contents</w:t>
          </w:r>
        </w:p>
        <w:p w14:paraId="175EDB8C" w14:textId="7FE96C8C" w:rsidR="00141C2C" w:rsidRPr="00755270" w:rsidRDefault="00141C2C" w:rsidP="005C6CE0">
          <w:pPr>
            <w:rPr>
              <w:rFonts w:ascii="Garamond" w:hAnsi="Garamond"/>
            </w:rPr>
          </w:pPr>
        </w:p>
        <w:p w14:paraId="5E74295D" w14:textId="77777777" w:rsidR="00AC1674" w:rsidRDefault="00141C2C">
          <w:pPr>
            <w:pStyle w:val="TOC1"/>
            <w:tabs>
              <w:tab w:val="right" w:leader="dot" w:pos="9628"/>
            </w:tabs>
            <w:rPr>
              <w:ins w:id="62" w:author="Poissonfish Chen" w:date="2017-09-12T14:49:00Z"/>
              <w:b w:val="0"/>
              <w:bCs w:val="0"/>
              <w:noProof/>
              <w:kern w:val="2"/>
            </w:rPr>
          </w:pPr>
          <w:r w:rsidRPr="00755270">
            <w:rPr>
              <w:rFonts w:ascii="Garamond" w:hAnsi="Garamond"/>
              <w:b w:val="0"/>
              <w:bCs w:val="0"/>
              <w:rPrChange w:id="63" w:author="Poissonfish Chen" w:date="2017-09-12T14:37:00Z">
                <w:rPr>
                  <w:rFonts w:ascii="Garamond" w:hAnsi="Garamond"/>
                  <w:noProof/>
                  <w:sz w:val="20"/>
                  <w:szCs w:val="20"/>
                </w:rPr>
              </w:rPrChange>
            </w:rPr>
            <w:fldChar w:fldCharType="begin"/>
          </w:r>
          <w:r w:rsidRPr="00755270">
            <w:rPr>
              <w:rFonts w:ascii="Garamond" w:hAnsi="Garamond"/>
            </w:rPr>
            <w:instrText xml:space="preserve"> TOC \o "1-3" \h \z \u </w:instrText>
          </w:r>
          <w:r w:rsidRPr="00755270">
            <w:rPr>
              <w:rFonts w:ascii="Garamond" w:hAnsi="Garamond"/>
              <w:b w:val="0"/>
              <w:bCs w:val="0"/>
              <w:rPrChange w:id="64" w:author="Poissonfish Chen" w:date="2017-09-12T14:37:00Z">
                <w:rPr>
                  <w:rFonts w:ascii="Garamond" w:hAnsi="Garamond"/>
                  <w:noProof/>
                  <w:sz w:val="20"/>
                  <w:szCs w:val="20"/>
                </w:rPr>
              </w:rPrChange>
            </w:rPr>
            <w:fldChar w:fldCharType="separate"/>
          </w:r>
          <w:ins w:id="65" w:author="Poissonfish Chen" w:date="2017-09-12T14:49:00Z">
            <w:r w:rsidR="00AC1674" w:rsidRPr="00607FCF">
              <w:rPr>
                <w:rStyle w:val="Hyperlink"/>
                <w:noProof/>
              </w:rPr>
              <w:fldChar w:fldCharType="begin"/>
            </w:r>
            <w:r w:rsidR="00AC1674" w:rsidRPr="00607FCF">
              <w:rPr>
                <w:rStyle w:val="Hyperlink"/>
                <w:noProof/>
              </w:rPr>
              <w:instrText xml:space="preserve"> </w:instrText>
            </w:r>
            <w:r w:rsidR="00AC1674">
              <w:rPr>
                <w:noProof/>
              </w:rPr>
              <w:instrText>HYPERLINK \l "_Toc492991113"</w:instrText>
            </w:r>
            <w:r w:rsidR="00AC1674" w:rsidRPr="00607FCF">
              <w:rPr>
                <w:rStyle w:val="Hyperlink"/>
                <w:noProof/>
              </w:rPr>
              <w:instrText xml:space="preserve"> </w:instrText>
            </w:r>
            <w:r w:rsidR="00AC1674" w:rsidRPr="00607FCF">
              <w:rPr>
                <w:rStyle w:val="Hyperlink"/>
                <w:noProof/>
              </w:rPr>
              <w:fldChar w:fldCharType="separate"/>
            </w:r>
            <w:r w:rsidR="00AC1674" w:rsidRPr="00607FCF">
              <w:rPr>
                <w:rStyle w:val="Hyperlink"/>
                <w:rFonts w:ascii="Garamond" w:eastAsia="Times New Roman" w:hAnsi="Garamond"/>
                <w:noProof/>
              </w:rPr>
              <w:t>Why iPat?</w:t>
            </w:r>
            <w:r w:rsidR="00AC1674">
              <w:rPr>
                <w:noProof/>
                <w:webHidden/>
              </w:rPr>
              <w:tab/>
            </w:r>
            <w:r w:rsidR="00AC1674">
              <w:rPr>
                <w:noProof/>
                <w:webHidden/>
              </w:rPr>
              <w:fldChar w:fldCharType="begin"/>
            </w:r>
            <w:r w:rsidR="00AC1674">
              <w:rPr>
                <w:noProof/>
                <w:webHidden/>
              </w:rPr>
              <w:instrText xml:space="preserve"> PAGEREF _Toc492991113 \h </w:instrText>
            </w:r>
          </w:ins>
          <w:r w:rsidR="00AC1674">
            <w:rPr>
              <w:noProof/>
              <w:webHidden/>
            </w:rPr>
          </w:r>
          <w:r w:rsidR="00AC1674">
            <w:rPr>
              <w:noProof/>
              <w:webHidden/>
            </w:rPr>
            <w:fldChar w:fldCharType="separate"/>
          </w:r>
          <w:ins w:id="66" w:author="Poissonfish Chen" w:date="2017-09-12T14:49:00Z">
            <w:r w:rsidR="00AC1674">
              <w:rPr>
                <w:noProof/>
                <w:webHidden/>
              </w:rPr>
              <w:t>6</w:t>
            </w:r>
            <w:r w:rsidR="00AC1674">
              <w:rPr>
                <w:noProof/>
                <w:webHidden/>
              </w:rPr>
              <w:fldChar w:fldCharType="end"/>
            </w:r>
            <w:r w:rsidR="00AC1674" w:rsidRPr="00607FCF">
              <w:rPr>
                <w:rStyle w:val="Hyperlink"/>
                <w:noProof/>
              </w:rPr>
              <w:fldChar w:fldCharType="end"/>
            </w:r>
          </w:ins>
        </w:p>
        <w:p w14:paraId="2963D00B" w14:textId="77777777" w:rsidR="00AC1674" w:rsidRDefault="00AC1674">
          <w:pPr>
            <w:pStyle w:val="TOC1"/>
            <w:tabs>
              <w:tab w:val="right" w:leader="dot" w:pos="9628"/>
            </w:tabs>
            <w:rPr>
              <w:ins w:id="67" w:author="Poissonfish Chen" w:date="2017-09-12T14:49:00Z"/>
              <w:b w:val="0"/>
              <w:bCs w:val="0"/>
              <w:noProof/>
              <w:kern w:val="2"/>
            </w:rPr>
          </w:pPr>
          <w:ins w:id="68"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"_Toc492991114"</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1. Getting start</w:t>
            </w:r>
            <w:r>
              <w:rPr>
                <w:noProof/>
                <w:webHidden/>
              </w:rPr>
              <w:tab/>
            </w:r>
            <w:r>
              <w:rPr>
                <w:noProof/>
                <w:webHidden/>
              </w:rPr>
              <w:fldChar w:fldCharType="begin"/>
            </w:r>
            <w:r>
              <w:rPr>
                <w:noProof/>
                <w:webHidden/>
              </w:rPr>
              <w:instrText xml:space="preserve"> PAGEREF _Toc492991114 \h </w:instrText>
            </w:r>
          </w:ins>
          <w:r>
            <w:rPr>
              <w:noProof/>
              <w:webHidden/>
            </w:rPr>
          </w:r>
          <w:r>
            <w:rPr>
              <w:noProof/>
              <w:webHidden/>
            </w:rPr>
            <w:fldChar w:fldCharType="separate"/>
          </w:r>
          <w:ins w:id="69" w:author="Poissonfish Chen" w:date="2017-09-12T14:49:00Z">
            <w:r>
              <w:rPr>
                <w:noProof/>
                <w:webHidden/>
              </w:rPr>
              <w:t>6</w:t>
            </w:r>
            <w:r>
              <w:rPr>
                <w:noProof/>
                <w:webHidden/>
              </w:rPr>
              <w:fldChar w:fldCharType="end"/>
            </w:r>
            <w:r w:rsidRPr="00607FCF">
              <w:rPr>
                <w:rStyle w:val="Hyperlink"/>
                <w:noProof/>
              </w:rPr>
              <w:fldChar w:fldCharType="end"/>
            </w:r>
          </w:ins>
        </w:p>
        <w:p w14:paraId="7531081D" w14:textId="77777777" w:rsidR="00AC1674" w:rsidRDefault="00AC1674">
          <w:pPr>
            <w:pStyle w:val="TOC2"/>
            <w:tabs>
              <w:tab w:val="right" w:leader="dot" w:pos="9628"/>
            </w:tabs>
            <w:rPr>
              <w:ins w:id="70" w:author="Poissonfish Chen" w:date="2017-09-12T14:49:00Z"/>
              <w:b w:val="0"/>
              <w:bCs w:val="0"/>
              <w:noProof/>
              <w:kern w:val="2"/>
              <w:sz w:val="24"/>
              <w:szCs w:val="24"/>
            </w:rPr>
          </w:pPr>
          <w:ins w:id="71"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"_Toc492991115"</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1.1 Operation environment</w:t>
            </w:r>
            <w:r>
              <w:rPr>
                <w:noProof/>
                <w:webHidden/>
              </w:rPr>
              <w:tab/>
            </w:r>
            <w:r>
              <w:rPr>
                <w:noProof/>
                <w:webHidden/>
              </w:rPr>
              <w:fldChar w:fldCharType="begin"/>
            </w:r>
            <w:r>
              <w:rPr>
                <w:noProof/>
                <w:webHidden/>
              </w:rPr>
              <w:instrText xml:space="preserve"> PAGEREF _Toc492991115 \h </w:instrText>
            </w:r>
          </w:ins>
          <w:r>
            <w:rPr>
              <w:noProof/>
              <w:webHidden/>
            </w:rPr>
          </w:r>
          <w:r>
            <w:rPr>
              <w:noProof/>
              <w:webHidden/>
            </w:rPr>
            <w:fldChar w:fldCharType="separate"/>
          </w:r>
          <w:ins w:id="72" w:author="Poissonfish Chen" w:date="2017-09-12T14:49:00Z">
            <w:r>
              <w:rPr>
                <w:noProof/>
                <w:webHidden/>
              </w:rPr>
              <w:t>6</w:t>
            </w:r>
            <w:r>
              <w:rPr>
                <w:noProof/>
                <w:webHidden/>
              </w:rPr>
              <w:fldChar w:fldCharType="end"/>
            </w:r>
            <w:r w:rsidRPr="00607FCF">
              <w:rPr>
                <w:rStyle w:val="Hyperlink"/>
                <w:noProof/>
              </w:rPr>
              <w:fldChar w:fldCharType="end"/>
            </w:r>
          </w:ins>
        </w:p>
        <w:p w14:paraId="751143BB" w14:textId="77777777" w:rsidR="00AC1674" w:rsidRDefault="00AC1674">
          <w:pPr>
            <w:pStyle w:val="TOC2"/>
            <w:tabs>
              <w:tab w:val="right" w:leader="dot" w:pos="9628"/>
            </w:tabs>
            <w:rPr>
              <w:ins w:id="73" w:author="Poissonfish Chen" w:date="2017-09-12T14:49:00Z"/>
              <w:b w:val="0"/>
              <w:bCs w:val="0"/>
              <w:noProof/>
              <w:kern w:val="2"/>
              <w:sz w:val="24"/>
              <w:szCs w:val="24"/>
            </w:rPr>
          </w:pPr>
          <w:ins w:id="74"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"_Toc492991116"</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1.2 Set up R environment</w:t>
            </w:r>
            <w:r>
              <w:rPr>
                <w:noProof/>
                <w:webHidden/>
              </w:rPr>
              <w:tab/>
            </w:r>
            <w:r>
              <w:rPr>
                <w:noProof/>
                <w:webHidden/>
              </w:rPr>
              <w:fldChar w:fldCharType="begin"/>
            </w:r>
            <w:r>
              <w:rPr>
                <w:noProof/>
                <w:webHidden/>
              </w:rPr>
              <w:instrText xml:space="preserve"> PAGEREF _Toc492991116 \h </w:instrText>
            </w:r>
          </w:ins>
          <w:r>
            <w:rPr>
              <w:noProof/>
              <w:webHidden/>
            </w:rPr>
          </w:r>
          <w:r>
            <w:rPr>
              <w:noProof/>
              <w:webHidden/>
            </w:rPr>
            <w:fldChar w:fldCharType="separate"/>
          </w:r>
          <w:ins w:id="75" w:author="Poissonfish Chen" w:date="2017-09-12T14:49:00Z">
            <w:r>
              <w:rPr>
                <w:noProof/>
                <w:webHidden/>
              </w:rPr>
              <w:t>6</w:t>
            </w:r>
            <w:r>
              <w:rPr>
                <w:noProof/>
                <w:webHidden/>
              </w:rPr>
              <w:fldChar w:fldCharType="end"/>
            </w:r>
            <w:r w:rsidRPr="00607FCF">
              <w:rPr>
                <w:rStyle w:val="Hyperlink"/>
                <w:noProof/>
              </w:rPr>
              <w:fldChar w:fldCharType="end"/>
            </w:r>
          </w:ins>
        </w:p>
        <w:p w14:paraId="32605F3C" w14:textId="77777777" w:rsidR="00AC1674" w:rsidRDefault="00AC1674">
          <w:pPr>
            <w:pStyle w:val="TOC2"/>
            <w:tabs>
              <w:tab w:val="right" w:leader="dot" w:pos="9628"/>
            </w:tabs>
            <w:rPr>
              <w:ins w:id="76" w:author="Poissonfish Chen" w:date="2017-09-12T14:49:00Z"/>
              <w:b w:val="0"/>
              <w:bCs w:val="0"/>
              <w:noProof/>
              <w:kern w:val="2"/>
              <w:sz w:val="24"/>
              <w:szCs w:val="24"/>
            </w:rPr>
          </w:pPr>
          <w:ins w:id="77"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"_Toc492991117"</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1.3 Windows users</w:t>
            </w:r>
            <w:r>
              <w:rPr>
                <w:noProof/>
                <w:webHidden/>
              </w:rPr>
              <w:tab/>
            </w:r>
            <w:r>
              <w:rPr>
                <w:noProof/>
                <w:webHidden/>
              </w:rPr>
              <w:fldChar w:fldCharType="begin"/>
            </w:r>
            <w:r>
              <w:rPr>
                <w:noProof/>
                <w:webHidden/>
              </w:rPr>
              <w:instrText xml:space="preserve"> PAGEREF _Toc492991117 \h </w:instrText>
            </w:r>
          </w:ins>
          <w:r>
            <w:rPr>
              <w:noProof/>
              <w:webHidden/>
            </w:rPr>
          </w:r>
          <w:r>
            <w:rPr>
              <w:noProof/>
              <w:webHidden/>
            </w:rPr>
            <w:fldChar w:fldCharType="separate"/>
          </w:r>
          <w:ins w:id="78" w:author="Poissonfish Chen" w:date="2017-09-12T14:49:00Z">
            <w:r>
              <w:rPr>
                <w:noProof/>
                <w:webHidden/>
              </w:rPr>
              <w:t>7</w:t>
            </w:r>
            <w:r>
              <w:rPr>
                <w:noProof/>
                <w:webHidden/>
              </w:rPr>
              <w:fldChar w:fldCharType="end"/>
            </w:r>
            <w:r w:rsidRPr="00607FCF">
              <w:rPr>
                <w:rStyle w:val="Hyperlink"/>
                <w:noProof/>
              </w:rPr>
              <w:fldChar w:fldCharType="end"/>
            </w:r>
          </w:ins>
        </w:p>
        <w:p w14:paraId="363255D7" w14:textId="77777777" w:rsidR="00AC1674" w:rsidRDefault="00AC1674">
          <w:pPr>
            <w:pStyle w:val="TOC2"/>
            <w:tabs>
              <w:tab w:val="right" w:leader="dot" w:pos="9628"/>
            </w:tabs>
            <w:rPr>
              <w:ins w:id="79" w:author="Poissonfish Chen" w:date="2017-09-12T14:49:00Z"/>
              <w:b w:val="0"/>
              <w:bCs w:val="0"/>
              <w:noProof/>
              <w:kern w:val="2"/>
              <w:sz w:val="24"/>
              <w:szCs w:val="24"/>
            </w:rPr>
          </w:pPr>
          <w:ins w:id="80"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"_Toc492991118"</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1.4 Mac OS users</w:t>
            </w:r>
            <w:r>
              <w:rPr>
                <w:noProof/>
                <w:webHidden/>
              </w:rPr>
              <w:tab/>
            </w:r>
            <w:r>
              <w:rPr>
                <w:noProof/>
                <w:webHidden/>
              </w:rPr>
              <w:fldChar w:fldCharType="begin"/>
            </w:r>
            <w:r>
              <w:rPr>
                <w:noProof/>
                <w:webHidden/>
              </w:rPr>
              <w:instrText xml:space="preserve"> PAGEREF _Toc492991118 \h </w:instrText>
            </w:r>
          </w:ins>
          <w:r>
            <w:rPr>
              <w:noProof/>
              <w:webHidden/>
            </w:rPr>
          </w:r>
          <w:r>
            <w:rPr>
              <w:noProof/>
              <w:webHidden/>
            </w:rPr>
            <w:fldChar w:fldCharType="separate"/>
          </w:r>
          <w:ins w:id="81" w:author="Poissonfish Chen" w:date="2017-09-12T14:49:00Z">
            <w:r>
              <w:rPr>
                <w:noProof/>
                <w:webHidden/>
              </w:rPr>
              <w:t>7</w:t>
            </w:r>
            <w:r>
              <w:rPr>
                <w:noProof/>
                <w:webHidden/>
              </w:rPr>
              <w:fldChar w:fldCharType="end"/>
            </w:r>
            <w:r w:rsidRPr="00607FCF">
              <w:rPr>
                <w:rStyle w:val="Hyperlink"/>
                <w:noProof/>
              </w:rPr>
              <w:fldChar w:fldCharType="end"/>
            </w:r>
          </w:ins>
        </w:p>
        <w:p w14:paraId="4413F92A" w14:textId="77777777" w:rsidR="00AC1674" w:rsidRDefault="00AC1674">
          <w:pPr>
            <w:pStyle w:val="TOC1"/>
            <w:tabs>
              <w:tab w:val="right" w:leader="dot" w:pos="9628"/>
            </w:tabs>
            <w:rPr>
              <w:ins w:id="82" w:author="Poissonfish Chen" w:date="2017-09-12T14:49:00Z"/>
              <w:b w:val="0"/>
              <w:bCs w:val="0"/>
              <w:noProof/>
              <w:kern w:val="2"/>
            </w:rPr>
          </w:pPr>
          <w:ins w:id="83"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"_Toc492991119"</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2. Interface</w:t>
            </w:r>
            <w:r>
              <w:rPr>
                <w:noProof/>
                <w:webHidden/>
              </w:rPr>
              <w:tab/>
            </w:r>
            <w:r>
              <w:rPr>
                <w:noProof/>
                <w:webHidden/>
              </w:rPr>
              <w:fldChar w:fldCharType="begin"/>
            </w:r>
            <w:r>
              <w:rPr>
                <w:noProof/>
                <w:webHidden/>
              </w:rPr>
              <w:instrText xml:space="preserve"> PAGEREF _Toc492991119 \h </w:instrText>
            </w:r>
          </w:ins>
          <w:r>
            <w:rPr>
              <w:noProof/>
              <w:webHidden/>
            </w:rPr>
          </w:r>
          <w:r>
            <w:rPr>
              <w:noProof/>
              <w:webHidden/>
            </w:rPr>
            <w:fldChar w:fldCharType="separate"/>
          </w:r>
          <w:ins w:id="84" w:author="Poissonfish Chen" w:date="2017-09-12T14:49:00Z">
            <w:r>
              <w:rPr>
                <w:noProof/>
                <w:webHidden/>
              </w:rPr>
              <w:t>8</w:t>
            </w:r>
            <w:r>
              <w:rPr>
                <w:noProof/>
                <w:webHidden/>
              </w:rPr>
              <w:fldChar w:fldCharType="end"/>
            </w:r>
            <w:r w:rsidRPr="00607FCF">
              <w:rPr>
                <w:rStyle w:val="Hyperlink"/>
                <w:noProof/>
              </w:rPr>
              <w:fldChar w:fldCharType="end"/>
            </w:r>
          </w:ins>
        </w:p>
        <w:p w14:paraId="4D4A94DA" w14:textId="77777777" w:rsidR="00AC1674" w:rsidRDefault="00AC1674">
          <w:pPr>
            <w:pStyle w:val="TOC2"/>
            <w:tabs>
              <w:tab w:val="right" w:leader="dot" w:pos="9628"/>
            </w:tabs>
            <w:rPr>
              <w:ins w:id="85" w:author="Poissonfish Chen" w:date="2017-09-12T14:49:00Z"/>
              <w:b w:val="0"/>
              <w:bCs w:val="0"/>
              <w:noProof/>
              <w:kern w:val="2"/>
              <w:sz w:val="24"/>
              <w:szCs w:val="24"/>
            </w:rPr>
          </w:pPr>
          <w:ins w:id="86"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"_Toc492991120"</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2.1 Import files</w:t>
            </w:r>
            <w:r>
              <w:rPr>
                <w:noProof/>
                <w:webHidden/>
              </w:rPr>
              <w:tab/>
            </w:r>
            <w:r>
              <w:rPr>
                <w:noProof/>
                <w:webHidden/>
              </w:rPr>
              <w:fldChar w:fldCharType="begin"/>
            </w:r>
            <w:r>
              <w:rPr>
                <w:noProof/>
                <w:webHidden/>
              </w:rPr>
              <w:instrText xml:space="preserve"> PAGEREF _Toc492991120 \h </w:instrText>
            </w:r>
          </w:ins>
          <w:r>
            <w:rPr>
              <w:noProof/>
              <w:webHidden/>
            </w:rPr>
          </w:r>
          <w:r>
            <w:rPr>
              <w:noProof/>
              <w:webHidden/>
            </w:rPr>
            <w:fldChar w:fldCharType="separate"/>
          </w:r>
          <w:ins w:id="87" w:author="Poissonfish Chen" w:date="2017-09-12T14:49:00Z">
            <w:r>
              <w:rPr>
                <w:noProof/>
                <w:webHidden/>
              </w:rPr>
              <w:t>8</w:t>
            </w:r>
            <w:r>
              <w:rPr>
                <w:noProof/>
                <w:webHidden/>
              </w:rPr>
              <w:fldChar w:fldCharType="end"/>
            </w:r>
            <w:r w:rsidRPr="00607FCF">
              <w:rPr>
                <w:rStyle w:val="Hyperlink"/>
                <w:noProof/>
              </w:rPr>
              <w:fldChar w:fldCharType="end"/>
            </w:r>
          </w:ins>
        </w:p>
        <w:p w14:paraId="413D4BCF" w14:textId="77777777" w:rsidR="00AC1674" w:rsidRDefault="00AC1674">
          <w:pPr>
            <w:pStyle w:val="TOC2"/>
            <w:tabs>
              <w:tab w:val="right" w:leader="dot" w:pos="9628"/>
            </w:tabs>
            <w:rPr>
              <w:ins w:id="88" w:author="Poissonfish Chen" w:date="2017-09-12T14:49:00Z"/>
              <w:b w:val="0"/>
              <w:bCs w:val="0"/>
              <w:noProof/>
              <w:kern w:val="2"/>
              <w:sz w:val="24"/>
              <w:szCs w:val="24"/>
            </w:rPr>
          </w:pPr>
          <w:ins w:id="89"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"_Toc492991121"</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2.2 Create a project</w:t>
            </w:r>
            <w:r>
              <w:rPr>
                <w:noProof/>
                <w:webHidden/>
              </w:rPr>
              <w:tab/>
            </w:r>
            <w:r>
              <w:rPr>
                <w:noProof/>
                <w:webHidden/>
              </w:rPr>
              <w:fldChar w:fldCharType="begin"/>
            </w:r>
            <w:r>
              <w:rPr>
                <w:noProof/>
                <w:webHidden/>
              </w:rPr>
              <w:instrText xml:space="preserve"> PAGEREF _Toc492991121 \h </w:instrText>
            </w:r>
          </w:ins>
          <w:r>
            <w:rPr>
              <w:noProof/>
              <w:webHidden/>
            </w:rPr>
          </w:r>
          <w:r>
            <w:rPr>
              <w:noProof/>
              <w:webHidden/>
            </w:rPr>
            <w:fldChar w:fldCharType="separate"/>
          </w:r>
          <w:ins w:id="90" w:author="Poissonfish Chen" w:date="2017-09-12T14:49:00Z">
            <w:r>
              <w:rPr>
                <w:noProof/>
                <w:webHidden/>
              </w:rPr>
              <w:t>8</w:t>
            </w:r>
            <w:r>
              <w:rPr>
                <w:noProof/>
                <w:webHidden/>
              </w:rPr>
              <w:fldChar w:fldCharType="end"/>
            </w:r>
            <w:r w:rsidRPr="00607FCF">
              <w:rPr>
                <w:rStyle w:val="Hyperlink"/>
                <w:noProof/>
              </w:rPr>
              <w:fldChar w:fldCharType="end"/>
            </w:r>
          </w:ins>
        </w:p>
        <w:p w14:paraId="67920B27" w14:textId="77777777" w:rsidR="00AC1674" w:rsidRDefault="00AC1674">
          <w:pPr>
            <w:pStyle w:val="TOC2"/>
            <w:tabs>
              <w:tab w:val="right" w:leader="dot" w:pos="9628"/>
            </w:tabs>
            <w:rPr>
              <w:ins w:id="91" w:author="Poissonfish Chen" w:date="2017-09-12T14:49:00Z"/>
              <w:b w:val="0"/>
              <w:bCs w:val="0"/>
              <w:noProof/>
              <w:kern w:val="2"/>
              <w:sz w:val="24"/>
              <w:szCs w:val="24"/>
            </w:rPr>
          </w:pPr>
          <w:ins w:id="92"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"_Toc492991122"</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2.3 Covariates and kinship</w:t>
            </w:r>
            <w:r>
              <w:rPr>
                <w:noProof/>
                <w:webHidden/>
              </w:rPr>
              <w:tab/>
            </w:r>
            <w:r>
              <w:rPr>
                <w:noProof/>
                <w:webHidden/>
              </w:rPr>
              <w:fldChar w:fldCharType="begin"/>
            </w:r>
            <w:r>
              <w:rPr>
                <w:noProof/>
                <w:webHidden/>
              </w:rPr>
              <w:instrText xml:space="preserve"> PAGEREF _Toc492991122 \h </w:instrText>
            </w:r>
          </w:ins>
          <w:r>
            <w:rPr>
              <w:noProof/>
              <w:webHidden/>
            </w:rPr>
          </w:r>
          <w:r>
            <w:rPr>
              <w:noProof/>
              <w:webHidden/>
            </w:rPr>
            <w:fldChar w:fldCharType="separate"/>
          </w:r>
          <w:ins w:id="93" w:author="Poissonfish Chen" w:date="2017-09-12T14:49:00Z">
            <w:r>
              <w:rPr>
                <w:noProof/>
                <w:webHidden/>
              </w:rPr>
              <w:t>9</w:t>
            </w:r>
            <w:r>
              <w:rPr>
                <w:noProof/>
                <w:webHidden/>
              </w:rPr>
              <w:fldChar w:fldCharType="end"/>
            </w:r>
            <w:r w:rsidRPr="00607FCF">
              <w:rPr>
                <w:rStyle w:val="Hyperlink"/>
                <w:noProof/>
              </w:rPr>
              <w:fldChar w:fldCharType="end"/>
            </w:r>
          </w:ins>
        </w:p>
        <w:p w14:paraId="68C2D7E5" w14:textId="77777777" w:rsidR="00AC1674" w:rsidRDefault="00AC1674">
          <w:pPr>
            <w:pStyle w:val="TOC2"/>
            <w:tabs>
              <w:tab w:val="right" w:leader="dot" w:pos="9628"/>
            </w:tabs>
            <w:rPr>
              <w:ins w:id="94" w:author="Poissonfish Chen" w:date="2017-09-12T14:49:00Z"/>
              <w:b w:val="0"/>
              <w:bCs w:val="0"/>
              <w:noProof/>
              <w:kern w:val="2"/>
              <w:sz w:val="24"/>
              <w:szCs w:val="24"/>
            </w:rPr>
          </w:pPr>
          <w:ins w:id="95"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"_Toc492991123"</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2.4 Define Your Analysis</w:t>
            </w:r>
            <w:r>
              <w:rPr>
                <w:noProof/>
                <w:webHidden/>
              </w:rPr>
              <w:tab/>
            </w:r>
            <w:r>
              <w:rPr>
                <w:noProof/>
                <w:webHidden/>
              </w:rPr>
              <w:fldChar w:fldCharType="begin"/>
            </w:r>
            <w:r>
              <w:rPr>
                <w:noProof/>
                <w:webHidden/>
              </w:rPr>
              <w:instrText xml:space="preserve"> PAGEREF _Toc492991123 \h </w:instrText>
            </w:r>
          </w:ins>
          <w:r>
            <w:rPr>
              <w:noProof/>
              <w:webHidden/>
            </w:rPr>
          </w:r>
          <w:r>
            <w:rPr>
              <w:noProof/>
              <w:webHidden/>
            </w:rPr>
            <w:fldChar w:fldCharType="separate"/>
          </w:r>
          <w:ins w:id="96" w:author="Poissonfish Chen" w:date="2017-09-12T14:49:00Z">
            <w:r>
              <w:rPr>
                <w:noProof/>
                <w:webHidden/>
              </w:rPr>
              <w:t>9</w:t>
            </w:r>
            <w:r>
              <w:rPr>
                <w:noProof/>
                <w:webHidden/>
              </w:rPr>
              <w:fldChar w:fldCharType="end"/>
            </w:r>
            <w:r w:rsidRPr="00607FCF">
              <w:rPr>
                <w:rStyle w:val="Hyperlink"/>
                <w:noProof/>
              </w:rPr>
              <w:fldChar w:fldCharType="end"/>
            </w:r>
          </w:ins>
        </w:p>
        <w:p w14:paraId="15E14848" w14:textId="77777777" w:rsidR="00AC1674" w:rsidRDefault="00AC1674">
          <w:pPr>
            <w:pStyle w:val="TOC2"/>
            <w:tabs>
              <w:tab w:val="right" w:leader="dot" w:pos="9628"/>
            </w:tabs>
            <w:rPr>
              <w:ins w:id="97" w:author="Poissonfish Chen" w:date="2017-09-12T14:49:00Z"/>
              <w:b w:val="0"/>
              <w:bCs w:val="0"/>
              <w:noProof/>
              <w:kern w:val="2"/>
              <w:sz w:val="24"/>
              <w:szCs w:val="24"/>
            </w:rPr>
          </w:pPr>
          <w:ins w:id="98"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"_Toc492991124"</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2.5 Run an analysis</w:t>
            </w:r>
            <w:r>
              <w:rPr>
                <w:noProof/>
                <w:webHidden/>
              </w:rPr>
              <w:tab/>
            </w:r>
            <w:r>
              <w:rPr>
                <w:noProof/>
                <w:webHidden/>
              </w:rPr>
              <w:fldChar w:fldCharType="begin"/>
            </w:r>
            <w:r>
              <w:rPr>
                <w:noProof/>
                <w:webHidden/>
              </w:rPr>
              <w:instrText xml:space="preserve"> PAGEREF _Toc492991124 \h </w:instrText>
            </w:r>
          </w:ins>
          <w:r>
            <w:rPr>
              <w:noProof/>
              <w:webHidden/>
            </w:rPr>
          </w:r>
          <w:r>
            <w:rPr>
              <w:noProof/>
              <w:webHidden/>
            </w:rPr>
            <w:fldChar w:fldCharType="separate"/>
          </w:r>
          <w:ins w:id="99" w:author="Poissonfish Chen" w:date="2017-09-12T14:49:00Z">
            <w:r>
              <w:rPr>
                <w:noProof/>
                <w:webHidden/>
              </w:rPr>
              <w:t>11</w:t>
            </w:r>
            <w:r>
              <w:rPr>
                <w:noProof/>
                <w:webHidden/>
              </w:rPr>
              <w:fldChar w:fldCharType="end"/>
            </w:r>
            <w:r w:rsidRPr="00607FCF">
              <w:rPr>
                <w:rStyle w:val="Hyperlink"/>
                <w:noProof/>
              </w:rPr>
              <w:fldChar w:fldCharType="end"/>
            </w:r>
          </w:ins>
        </w:p>
        <w:p w14:paraId="7E9EAEB2" w14:textId="77777777" w:rsidR="00AC1674" w:rsidRDefault="00AC1674">
          <w:pPr>
            <w:pStyle w:val="TOC2"/>
            <w:tabs>
              <w:tab w:val="right" w:leader="dot" w:pos="9628"/>
            </w:tabs>
            <w:rPr>
              <w:ins w:id="100" w:author="Poissonfish Chen" w:date="2017-09-12T14:49:00Z"/>
              <w:b w:val="0"/>
              <w:bCs w:val="0"/>
              <w:noProof/>
              <w:kern w:val="2"/>
              <w:sz w:val="24"/>
              <w:szCs w:val="24"/>
            </w:rPr>
          </w:pPr>
          <w:ins w:id="101"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"_Toc492991125"</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2.6 Inspect the result</w:t>
            </w:r>
            <w:r>
              <w:rPr>
                <w:noProof/>
                <w:webHidden/>
              </w:rPr>
              <w:tab/>
            </w:r>
            <w:r>
              <w:rPr>
                <w:noProof/>
                <w:webHidden/>
              </w:rPr>
              <w:fldChar w:fldCharType="begin"/>
            </w:r>
            <w:r>
              <w:rPr>
                <w:noProof/>
                <w:webHidden/>
              </w:rPr>
              <w:instrText xml:space="preserve"> PAGEREF _Toc492991125 \h </w:instrText>
            </w:r>
          </w:ins>
          <w:r>
            <w:rPr>
              <w:noProof/>
              <w:webHidden/>
            </w:rPr>
          </w:r>
          <w:r>
            <w:rPr>
              <w:noProof/>
              <w:webHidden/>
            </w:rPr>
            <w:fldChar w:fldCharType="separate"/>
          </w:r>
          <w:ins w:id="102" w:author="Poissonfish Chen" w:date="2017-09-12T14:49:00Z">
            <w:r>
              <w:rPr>
                <w:noProof/>
                <w:webHidden/>
              </w:rPr>
              <w:t>12</w:t>
            </w:r>
            <w:r>
              <w:rPr>
                <w:noProof/>
                <w:webHidden/>
              </w:rPr>
              <w:fldChar w:fldCharType="end"/>
            </w:r>
            <w:r w:rsidRPr="00607FCF">
              <w:rPr>
                <w:rStyle w:val="Hyperlink"/>
                <w:noProof/>
              </w:rPr>
              <w:fldChar w:fldCharType="end"/>
            </w:r>
          </w:ins>
        </w:p>
        <w:p w14:paraId="28A0D9E0" w14:textId="77777777" w:rsidR="00AC1674" w:rsidRDefault="00AC1674">
          <w:pPr>
            <w:pStyle w:val="TOC2"/>
            <w:tabs>
              <w:tab w:val="right" w:leader="dot" w:pos="9628"/>
            </w:tabs>
            <w:rPr>
              <w:ins w:id="103" w:author="Poissonfish Chen" w:date="2017-09-12T14:49:00Z"/>
              <w:b w:val="0"/>
              <w:bCs w:val="0"/>
              <w:noProof/>
              <w:kern w:val="2"/>
              <w:sz w:val="24"/>
              <w:szCs w:val="24"/>
            </w:rPr>
          </w:pPr>
          <w:ins w:id="104"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"_Toc492991126"</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2.7 Remove files from iPat</w:t>
            </w:r>
            <w:r>
              <w:rPr>
                <w:noProof/>
                <w:webHidden/>
              </w:rPr>
              <w:tab/>
            </w:r>
            <w:r>
              <w:rPr>
                <w:noProof/>
                <w:webHidden/>
              </w:rPr>
              <w:fldChar w:fldCharType="begin"/>
            </w:r>
            <w:r>
              <w:rPr>
                <w:noProof/>
                <w:webHidden/>
              </w:rPr>
              <w:instrText xml:space="preserve"> PAGEREF _Toc492991126 \h </w:instrText>
            </w:r>
          </w:ins>
          <w:r>
            <w:rPr>
              <w:noProof/>
              <w:webHidden/>
            </w:rPr>
          </w:r>
          <w:r>
            <w:rPr>
              <w:noProof/>
              <w:webHidden/>
            </w:rPr>
            <w:fldChar w:fldCharType="separate"/>
          </w:r>
          <w:ins w:id="105" w:author="Poissonfish Chen" w:date="2017-09-12T14:49:00Z">
            <w:r>
              <w:rPr>
                <w:noProof/>
                <w:webHidden/>
              </w:rPr>
              <w:t>12</w:t>
            </w:r>
            <w:r>
              <w:rPr>
                <w:noProof/>
                <w:webHidden/>
              </w:rPr>
              <w:fldChar w:fldCharType="end"/>
            </w:r>
            <w:r w:rsidRPr="00607FCF">
              <w:rPr>
                <w:rStyle w:val="Hyperlink"/>
                <w:noProof/>
              </w:rPr>
              <w:fldChar w:fldCharType="end"/>
            </w:r>
          </w:ins>
        </w:p>
        <w:p w14:paraId="3DD33FEA" w14:textId="77777777" w:rsidR="00AC1674" w:rsidRDefault="00AC1674">
          <w:pPr>
            <w:pStyle w:val="TOC1"/>
            <w:tabs>
              <w:tab w:val="right" w:leader="dot" w:pos="9628"/>
            </w:tabs>
            <w:rPr>
              <w:ins w:id="106" w:author="Poissonfish Chen" w:date="2017-09-12T14:49:00Z"/>
              <w:b w:val="0"/>
              <w:bCs w:val="0"/>
              <w:noProof/>
              <w:kern w:val="2"/>
            </w:rPr>
          </w:pPr>
          <w:ins w:id="107"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"_Toc492991127"</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3. File formats</w:t>
            </w:r>
            <w:r>
              <w:rPr>
                <w:noProof/>
                <w:webHidden/>
              </w:rPr>
              <w:tab/>
            </w:r>
            <w:r>
              <w:rPr>
                <w:noProof/>
                <w:webHidden/>
              </w:rPr>
              <w:fldChar w:fldCharType="begin"/>
            </w:r>
            <w:r>
              <w:rPr>
                <w:noProof/>
                <w:webHidden/>
              </w:rPr>
              <w:instrText xml:space="preserve"> PAGEREF _Toc492991127 \h </w:instrText>
            </w:r>
          </w:ins>
          <w:r>
            <w:rPr>
              <w:noProof/>
              <w:webHidden/>
            </w:rPr>
          </w:r>
          <w:r>
            <w:rPr>
              <w:noProof/>
              <w:webHidden/>
            </w:rPr>
            <w:fldChar w:fldCharType="separate"/>
          </w:r>
          <w:ins w:id="108" w:author="Poissonfish Chen" w:date="2017-09-12T14:49:00Z">
            <w:r>
              <w:rPr>
                <w:noProof/>
                <w:webHidden/>
              </w:rPr>
              <w:t>13</w:t>
            </w:r>
            <w:r>
              <w:rPr>
                <w:noProof/>
                <w:webHidden/>
              </w:rPr>
              <w:fldChar w:fldCharType="end"/>
            </w:r>
            <w:r w:rsidRPr="00607FCF">
              <w:rPr>
                <w:rStyle w:val="Hyperlink"/>
                <w:noProof/>
              </w:rPr>
              <w:fldChar w:fldCharType="end"/>
            </w:r>
          </w:ins>
        </w:p>
        <w:p w14:paraId="6C47D02B" w14:textId="77777777" w:rsidR="00AC1674" w:rsidRDefault="00AC1674">
          <w:pPr>
            <w:pStyle w:val="TOC2"/>
            <w:tabs>
              <w:tab w:val="right" w:leader="dot" w:pos="9628"/>
            </w:tabs>
            <w:rPr>
              <w:ins w:id="109" w:author="Poissonfish Chen" w:date="2017-09-12T14:49:00Z"/>
              <w:b w:val="0"/>
              <w:bCs w:val="0"/>
              <w:noProof/>
              <w:kern w:val="2"/>
              <w:sz w:val="24"/>
              <w:szCs w:val="24"/>
            </w:rPr>
          </w:pPr>
          <w:ins w:id="110"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"_Toc492991128"</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3.1 Phenotype</w:t>
            </w:r>
            <w:r>
              <w:rPr>
                <w:noProof/>
                <w:webHidden/>
              </w:rPr>
              <w:tab/>
            </w:r>
            <w:r>
              <w:rPr>
                <w:noProof/>
                <w:webHidden/>
              </w:rPr>
              <w:fldChar w:fldCharType="begin"/>
            </w:r>
            <w:r>
              <w:rPr>
                <w:noProof/>
                <w:webHidden/>
              </w:rPr>
              <w:instrText xml:space="preserve"> PAGEREF _Toc492991128 \h </w:instrText>
            </w:r>
          </w:ins>
          <w:r>
            <w:rPr>
              <w:noProof/>
              <w:webHidden/>
            </w:rPr>
          </w:r>
          <w:r>
            <w:rPr>
              <w:noProof/>
              <w:webHidden/>
            </w:rPr>
            <w:fldChar w:fldCharType="separate"/>
          </w:r>
          <w:ins w:id="111" w:author="Poissonfish Chen" w:date="2017-09-12T14:49:00Z">
            <w:r>
              <w:rPr>
                <w:noProof/>
                <w:webHidden/>
              </w:rPr>
              <w:t>13</w:t>
            </w:r>
            <w:r>
              <w:rPr>
                <w:noProof/>
                <w:webHidden/>
              </w:rPr>
              <w:fldChar w:fldCharType="end"/>
            </w:r>
            <w:r w:rsidRPr="00607FCF">
              <w:rPr>
                <w:rStyle w:val="Hyperlink"/>
                <w:noProof/>
              </w:rPr>
              <w:fldChar w:fldCharType="end"/>
            </w:r>
          </w:ins>
        </w:p>
        <w:p w14:paraId="1A09EB7F" w14:textId="77777777" w:rsidR="00AC1674" w:rsidRDefault="00AC1674">
          <w:pPr>
            <w:pStyle w:val="TOC2"/>
            <w:tabs>
              <w:tab w:val="right" w:leader="dot" w:pos="9628"/>
            </w:tabs>
            <w:rPr>
              <w:ins w:id="112" w:author="Poissonfish Chen" w:date="2017-09-12T14:49:00Z"/>
              <w:b w:val="0"/>
              <w:bCs w:val="0"/>
              <w:noProof/>
              <w:kern w:val="2"/>
              <w:sz w:val="24"/>
              <w:szCs w:val="24"/>
            </w:rPr>
          </w:pPr>
          <w:ins w:id="113"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"_Toc492991129"</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3.2 Genotype</w:t>
            </w:r>
            <w:r>
              <w:rPr>
                <w:noProof/>
                <w:webHidden/>
              </w:rPr>
              <w:tab/>
            </w:r>
            <w:r>
              <w:rPr>
                <w:noProof/>
                <w:webHidden/>
              </w:rPr>
              <w:fldChar w:fldCharType="begin"/>
            </w:r>
            <w:r>
              <w:rPr>
                <w:noProof/>
                <w:webHidden/>
              </w:rPr>
              <w:instrText xml:space="preserve"> PAGEREF _Toc492991129 \h </w:instrText>
            </w:r>
          </w:ins>
          <w:r>
            <w:rPr>
              <w:noProof/>
              <w:webHidden/>
            </w:rPr>
          </w:r>
          <w:r>
            <w:rPr>
              <w:noProof/>
              <w:webHidden/>
            </w:rPr>
            <w:fldChar w:fldCharType="separate"/>
          </w:r>
          <w:ins w:id="114" w:author="Poissonfish Chen" w:date="2017-09-12T14:49:00Z">
            <w:r>
              <w:rPr>
                <w:noProof/>
                <w:webHidden/>
              </w:rPr>
              <w:t>14</w:t>
            </w:r>
            <w:r>
              <w:rPr>
                <w:noProof/>
                <w:webHidden/>
              </w:rPr>
              <w:fldChar w:fldCharType="end"/>
            </w:r>
            <w:r w:rsidRPr="00607FCF">
              <w:rPr>
                <w:rStyle w:val="Hyperlink"/>
                <w:noProof/>
              </w:rPr>
              <w:fldChar w:fldCharType="end"/>
            </w:r>
          </w:ins>
        </w:p>
        <w:p w14:paraId="099C33F1" w14:textId="77777777" w:rsidR="00AC1674" w:rsidRDefault="00AC1674">
          <w:pPr>
            <w:pStyle w:val="TOC3"/>
            <w:tabs>
              <w:tab w:val="right" w:leader="dot" w:pos="9628"/>
            </w:tabs>
            <w:rPr>
              <w:ins w:id="115" w:author="Poissonfish Chen" w:date="2017-09-12T14:49:00Z"/>
              <w:noProof/>
              <w:kern w:val="2"/>
              <w:sz w:val="24"/>
              <w:szCs w:val="24"/>
            </w:rPr>
          </w:pPr>
          <w:ins w:id="116"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"_Toc492991130"</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3.2.1 Hapmap</w:t>
            </w:r>
            <w:r>
              <w:rPr>
                <w:noProof/>
                <w:webHidden/>
              </w:rPr>
              <w:tab/>
            </w:r>
            <w:r>
              <w:rPr>
                <w:noProof/>
                <w:webHidden/>
              </w:rPr>
              <w:fldChar w:fldCharType="begin"/>
            </w:r>
            <w:r>
              <w:rPr>
                <w:noProof/>
                <w:webHidden/>
              </w:rPr>
              <w:instrText xml:space="preserve"> PAGEREF _Toc492991130 \h </w:instrText>
            </w:r>
          </w:ins>
          <w:r>
            <w:rPr>
              <w:noProof/>
              <w:webHidden/>
            </w:rPr>
          </w:r>
          <w:r>
            <w:rPr>
              <w:noProof/>
              <w:webHidden/>
            </w:rPr>
            <w:fldChar w:fldCharType="separate"/>
          </w:r>
          <w:ins w:id="117" w:author="Poissonfish Chen" w:date="2017-09-12T14:49:00Z">
            <w:r>
              <w:rPr>
                <w:noProof/>
                <w:webHidden/>
              </w:rPr>
              <w:t>14</w:t>
            </w:r>
            <w:r>
              <w:rPr>
                <w:noProof/>
                <w:webHidden/>
              </w:rPr>
              <w:fldChar w:fldCharType="end"/>
            </w:r>
            <w:r w:rsidRPr="00607FCF">
              <w:rPr>
                <w:rStyle w:val="Hyperlink"/>
                <w:noProof/>
              </w:rPr>
              <w:fldChar w:fldCharType="end"/>
            </w:r>
          </w:ins>
        </w:p>
        <w:p w14:paraId="48815EFF" w14:textId="77777777" w:rsidR="00AC1674" w:rsidRDefault="00AC1674">
          <w:pPr>
            <w:pStyle w:val="TOC3"/>
            <w:tabs>
              <w:tab w:val="right" w:leader="dot" w:pos="9628"/>
            </w:tabs>
            <w:rPr>
              <w:ins w:id="118" w:author="Poissonfish Chen" w:date="2017-09-12T14:49:00Z"/>
              <w:noProof/>
              <w:kern w:val="2"/>
              <w:sz w:val="24"/>
              <w:szCs w:val="24"/>
            </w:rPr>
          </w:pPr>
          <w:ins w:id="119"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"_Toc492991131"</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3.2.2 Numeric</w:t>
            </w:r>
            <w:r>
              <w:rPr>
                <w:noProof/>
                <w:webHidden/>
              </w:rPr>
              <w:tab/>
            </w:r>
            <w:r>
              <w:rPr>
                <w:noProof/>
                <w:webHidden/>
              </w:rPr>
              <w:fldChar w:fldCharType="begin"/>
            </w:r>
            <w:r>
              <w:rPr>
                <w:noProof/>
                <w:webHidden/>
              </w:rPr>
              <w:instrText xml:space="preserve"> PAGEREF _Toc492991131 \h </w:instrText>
            </w:r>
          </w:ins>
          <w:r>
            <w:rPr>
              <w:noProof/>
              <w:webHidden/>
            </w:rPr>
          </w:r>
          <w:r>
            <w:rPr>
              <w:noProof/>
              <w:webHidden/>
            </w:rPr>
            <w:fldChar w:fldCharType="separate"/>
          </w:r>
          <w:ins w:id="120" w:author="Poissonfish Chen" w:date="2017-09-12T14:49:00Z">
            <w:r>
              <w:rPr>
                <w:noProof/>
                <w:webHidden/>
              </w:rPr>
              <w:t>14</w:t>
            </w:r>
            <w:r>
              <w:rPr>
                <w:noProof/>
                <w:webHidden/>
              </w:rPr>
              <w:fldChar w:fldCharType="end"/>
            </w:r>
            <w:r w:rsidRPr="00607FCF">
              <w:rPr>
                <w:rStyle w:val="Hyperlink"/>
                <w:noProof/>
              </w:rPr>
              <w:fldChar w:fldCharType="end"/>
            </w:r>
          </w:ins>
        </w:p>
        <w:p w14:paraId="26262A30" w14:textId="77777777" w:rsidR="00AC1674" w:rsidRDefault="00AC1674">
          <w:pPr>
            <w:pStyle w:val="TOC3"/>
            <w:tabs>
              <w:tab w:val="right" w:leader="dot" w:pos="9628"/>
            </w:tabs>
            <w:rPr>
              <w:ins w:id="121" w:author="Poissonfish Chen" w:date="2017-09-12T14:49:00Z"/>
              <w:noProof/>
              <w:kern w:val="2"/>
              <w:sz w:val="24"/>
              <w:szCs w:val="24"/>
            </w:rPr>
          </w:pPr>
          <w:ins w:id="122"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"_Toc492991132"</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3.2.3 VCF</w:t>
            </w:r>
            <w:r>
              <w:rPr>
                <w:noProof/>
                <w:webHidden/>
              </w:rPr>
              <w:tab/>
            </w:r>
            <w:r>
              <w:rPr>
                <w:noProof/>
                <w:webHidden/>
              </w:rPr>
              <w:fldChar w:fldCharType="begin"/>
            </w:r>
            <w:r>
              <w:rPr>
                <w:noProof/>
                <w:webHidden/>
              </w:rPr>
              <w:instrText xml:space="preserve"> PAGEREF _Toc492991132 \h </w:instrText>
            </w:r>
          </w:ins>
          <w:r>
            <w:rPr>
              <w:noProof/>
              <w:webHidden/>
            </w:rPr>
          </w:r>
          <w:r>
            <w:rPr>
              <w:noProof/>
              <w:webHidden/>
            </w:rPr>
            <w:fldChar w:fldCharType="separate"/>
          </w:r>
          <w:ins w:id="123" w:author="Poissonfish Chen" w:date="2017-09-12T14:49:00Z">
            <w:r>
              <w:rPr>
                <w:noProof/>
                <w:webHidden/>
              </w:rPr>
              <w:t>14</w:t>
            </w:r>
            <w:r>
              <w:rPr>
                <w:noProof/>
                <w:webHidden/>
              </w:rPr>
              <w:fldChar w:fldCharType="end"/>
            </w:r>
            <w:r w:rsidRPr="00607FCF">
              <w:rPr>
                <w:rStyle w:val="Hyperlink"/>
                <w:noProof/>
              </w:rPr>
              <w:fldChar w:fldCharType="end"/>
            </w:r>
          </w:ins>
        </w:p>
        <w:p w14:paraId="212D4D34" w14:textId="77777777" w:rsidR="00AC1674" w:rsidRDefault="00AC1674">
          <w:pPr>
            <w:pStyle w:val="TOC3"/>
            <w:tabs>
              <w:tab w:val="right" w:leader="dot" w:pos="9628"/>
            </w:tabs>
            <w:rPr>
              <w:ins w:id="124" w:author="Poissonfish Chen" w:date="2017-09-12T14:49:00Z"/>
              <w:noProof/>
              <w:kern w:val="2"/>
              <w:sz w:val="24"/>
              <w:szCs w:val="24"/>
            </w:rPr>
          </w:pPr>
          <w:ins w:id="125"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"_Toc492991133"</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 xml:space="preserve">3.2.4 PLINK (the header </w:t>
            </w:r>
            <w:r w:rsidRPr="00607FCF">
              <w:rPr>
                <w:rStyle w:val="Hyperlink"/>
                <w:rFonts w:ascii="Garamond" w:hAnsi="Garamond"/>
                <w:b/>
                <w:noProof/>
              </w:rPr>
              <w:t>should</w:t>
            </w:r>
            <w:r w:rsidRPr="00607FCF">
              <w:rPr>
                <w:rStyle w:val="Hyperlink"/>
                <w:rFonts w:ascii="Garamond" w:hAnsi="Garamond"/>
                <w:noProof/>
              </w:rPr>
              <w:t xml:space="preserve"> be removed)</w:t>
            </w:r>
            <w:r>
              <w:rPr>
                <w:noProof/>
                <w:webHidden/>
              </w:rPr>
              <w:tab/>
            </w:r>
            <w:r>
              <w:rPr>
                <w:noProof/>
                <w:webHidden/>
              </w:rPr>
              <w:fldChar w:fldCharType="begin"/>
            </w:r>
            <w:r>
              <w:rPr>
                <w:noProof/>
                <w:webHidden/>
              </w:rPr>
              <w:instrText xml:space="preserve"> PAGEREF _Toc492991133 \h </w:instrText>
            </w:r>
          </w:ins>
          <w:r>
            <w:rPr>
              <w:noProof/>
              <w:webHidden/>
            </w:rPr>
          </w:r>
          <w:r>
            <w:rPr>
              <w:noProof/>
              <w:webHidden/>
            </w:rPr>
            <w:fldChar w:fldCharType="separate"/>
          </w:r>
          <w:ins w:id="126" w:author="Poissonfish Chen" w:date="2017-09-12T14:49:00Z">
            <w:r>
              <w:rPr>
                <w:noProof/>
                <w:webHidden/>
              </w:rPr>
              <w:t>14</w:t>
            </w:r>
            <w:r>
              <w:rPr>
                <w:noProof/>
                <w:webHidden/>
              </w:rPr>
              <w:fldChar w:fldCharType="end"/>
            </w:r>
            <w:r w:rsidRPr="00607FCF">
              <w:rPr>
                <w:rStyle w:val="Hyperlink"/>
                <w:noProof/>
              </w:rPr>
              <w:fldChar w:fldCharType="end"/>
            </w:r>
          </w:ins>
        </w:p>
        <w:p w14:paraId="61F78E98" w14:textId="77777777" w:rsidR="00AC1674" w:rsidRDefault="00AC1674">
          <w:pPr>
            <w:pStyle w:val="TOC3"/>
            <w:tabs>
              <w:tab w:val="right" w:leader="dot" w:pos="9628"/>
            </w:tabs>
            <w:rPr>
              <w:ins w:id="127" w:author="Poissonfish Chen" w:date="2017-09-12T14:49:00Z"/>
              <w:noProof/>
              <w:kern w:val="2"/>
              <w:sz w:val="24"/>
              <w:szCs w:val="24"/>
            </w:rPr>
          </w:pPr>
          <w:ins w:id="128"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"_Toc492991134"</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 xml:space="preserve">3.2.5 Binary PLINK (the header </w:t>
            </w:r>
            <w:r w:rsidRPr="00607FCF">
              <w:rPr>
                <w:rStyle w:val="Hyperlink"/>
                <w:rFonts w:ascii="Garamond" w:hAnsi="Garamond"/>
                <w:b/>
                <w:noProof/>
              </w:rPr>
              <w:t>should</w:t>
            </w:r>
            <w:r w:rsidRPr="00607FCF">
              <w:rPr>
                <w:rStyle w:val="Hyperlink"/>
                <w:rFonts w:ascii="Garamond" w:hAnsi="Garamond"/>
                <w:noProof/>
              </w:rPr>
              <w:t xml:space="preserve"> be removed)</w:t>
            </w:r>
            <w:r>
              <w:rPr>
                <w:noProof/>
                <w:webHidden/>
              </w:rPr>
              <w:tab/>
            </w:r>
            <w:r>
              <w:rPr>
                <w:noProof/>
                <w:webHidden/>
              </w:rPr>
              <w:fldChar w:fldCharType="begin"/>
            </w:r>
            <w:r>
              <w:rPr>
                <w:noProof/>
                <w:webHidden/>
              </w:rPr>
              <w:instrText xml:space="preserve"> PAGEREF _Toc492991134 \h </w:instrText>
            </w:r>
          </w:ins>
          <w:r>
            <w:rPr>
              <w:noProof/>
              <w:webHidden/>
            </w:rPr>
          </w:r>
          <w:r>
            <w:rPr>
              <w:noProof/>
              <w:webHidden/>
            </w:rPr>
            <w:fldChar w:fldCharType="separate"/>
          </w:r>
          <w:ins w:id="129" w:author="Poissonfish Chen" w:date="2017-09-12T14:49:00Z">
            <w:r>
              <w:rPr>
                <w:noProof/>
                <w:webHidden/>
              </w:rPr>
              <w:t>15</w:t>
            </w:r>
            <w:r>
              <w:rPr>
                <w:noProof/>
                <w:webHidden/>
              </w:rPr>
              <w:fldChar w:fldCharType="end"/>
            </w:r>
            <w:r w:rsidRPr="00607FCF">
              <w:rPr>
                <w:rStyle w:val="Hyperlink"/>
                <w:noProof/>
              </w:rPr>
              <w:fldChar w:fldCharType="end"/>
            </w:r>
          </w:ins>
        </w:p>
        <w:p w14:paraId="71263ABA" w14:textId="77777777" w:rsidR="00AC1674" w:rsidRDefault="00AC1674">
          <w:pPr>
            <w:pStyle w:val="TOC2"/>
            <w:tabs>
              <w:tab w:val="right" w:leader="dot" w:pos="9628"/>
            </w:tabs>
            <w:rPr>
              <w:ins w:id="130" w:author="Poissonfish Chen" w:date="2017-09-12T14:49:00Z"/>
              <w:b w:val="0"/>
              <w:bCs w:val="0"/>
              <w:noProof/>
              <w:kern w:val="2"/>
              <w:sz w:val="24"/>
              <w:szCs w:val="24"/>
            </w:rPr>
          </w:pPr>
          <w:ins w:id="131"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"_Toc492991135"</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3.3 Covariates</w:t>
            </w:r>
            <w:r>
              <w:rPr>
                <w:noProof/>
                <w:webHidden/>
              </w:rPr>
              <w:tab/>
            </w:r>
            <w:r>
              <w:rPr>
                <w:noProof/>
                <w:webHidden/>
              </w:rPr>
              <w:fldChar w:fldCharType="begin"/>
            </w:r>
            <w:r>
              <w:rPr>
                <w:noProof/>
                <w:webHidden/>
              </w:rPr>
              <w:instrText xml:space="preserve"> PAGEREF _Toc492991135 \h </w:instrText>
            </w:r>
          </w:ins>
          <w:r>
            <w:rPr>
              <w:noProof/>
              <w:webHidden/>
            </w:rPr>
          </w:r>
          <w:r>
            <w:rPr>
              <w:noProof/>
              <w:webHidden/>
            </w:rPr>
            <w:fldChar w:fldCharType="separate"/>
          </w:r>
          <w:ins w:id="132" w:author="Poissonfish Chen" w:date="2017-09-12T14:49:00Z">
            <w:r>
              <w:rPr>
                <w:noProof/>
                <w:webHidden/>
              </w:rPr>
              <w:t>15</w:t>
            </w:r>
            <w:r>
              <w:rPr>
                <w:noProof/>
                <w:webHidden/>
              </w:rPr>
              <w:fldChar w:fldCharType="end"/>
            </w:r>
            <w:r w:rsidRPr="00607FCF">
              <w:rPr>
                <w:rStyle w:val="Hyperlink"/>
                <w:noProof/>
              </w:rPr>
              <w:fldChar w:fldCharType="end"/>
            </w:r>
          </w:ins>
        </w:p>
        <w:p w14:paraId="62A7E5C8" w14:textId="77777777" w:rsidR="00AC1674" w:rsidRDefault="00AC1674">
          <w:pPr>
            <w:pStyle w:val="TOC2"/>
            <w:tabs>
              <w:tab w:val="right" w:leader="dot" w:pos="9628"/>
            </w:tabs>
            <w:rPr>
              <w:ins w:id="133" w:author="Poissonfish Chen" w:date="2017-09-12T14:49:00Z"/>
              <w:b w:val="0"/>
              <w:bCs w:val="0"/>
              <w:noProof/>
              <w:kern w:val="2"/>
              <w:sz w:val="24"/>
              <w:szCs w:val="24"/>
            </w:rPr>
          </w:pPr>
          <w:ins w:id="134"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"_Toc492991136"</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3.4 Kinship</w:t>
            </w:r>
            <w:r>
              <w:rPr>
                <w:noProof/>
                <w:webHidden/>
              </w:rPr>
              <w:tab/>
            </w:r>
            <w:r>
              <w:rPr>
                <w:noProof/>
                <w:webHidden/>
              </w:rPr>
              <w:fldChar w:fldCharType="begin"/>
            </w:r>
            <w:r>
              <w:rPr>
                <w:noProof/>
                <w:webHidden/>
              </w:rPr>
              <w:instrText xml:space="preserve"> PAGEREF _Toc492991136 \h </w:instrText>
            </w:r>
          </w:ins>
          <w:r>
            <w:rPr>
              <w:noProof/>
              <w:webHidden/>
            </w:rPr>
          </w:r>
          <w:r>
            <w:rPr>
              <w:noProof/>
              <w:webHidden/>
            </w:rPr>
            <w:fldChar w:fldCharType="separate"/>
          </w:r>
          <w:ins w:id="135" w:author="Poissonfish Chen" w:date="2017-09-12T14:49:00Z">
            <w:r>
              <w:rPr>
                <w:noProof/>
                <w:webHidden/>
              </w:rPr>
              <w:t>15</w:t>
            </w:r>
            <w:r>
              <w:rPr>
                <w:noProof/>
                <w:webHidden/>
              </w:rPr>
              <w:fldChar w:fldCharType="end"/>
            </w:r>
            <w:r w:rsidRPr="00607FCF">
              <w:rPr>
                <w:rStyle w:val="Hyperlink"/>
                <w:noProof/>
              </w:rPr>
              <w:fldChar w:fldCharType="end"/>
            </w:r>
          </w:ins>
        </w:p>
        <w:p w14:paraId="5E271F5E" w14:textId="77777777" w:rsidR="00AC1674" w:rsidRDefault="00AC1674">
          <w:pPr>
            <w:pStyle w:val="TOC1"/>
            <w:tabs>
              <w:tab w:val="right" w:leader="dot" w:pos="9628"/>
            </w:tabs>
            <w:rPr>
              <w:ins w:id="136" w:author="Poissonfish Chen" w:date="2017-09-12T14:49:00Z"/>
              <w:b w:val="0"/>
              <w:bCs w:val="0"/>
              <w:noProof/>
              <w:kern w:val="2"/>
            </w:rPr>
          </w:pPr>
          <w:ins w:id="137"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"_Toc492991137"</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4. Incorporated packages</w:t>
            </w:r>
            <w:r>
              <w:rPr>
                <w:noProof/>
                <w:webHidden/>
              </w:rPr>
              <w:tab/>
            </w:r>
            <w:r>
              <w:rPr>
                <w:noProof/>
                <w:webHidden/>
              </w:rPr>
              <w:fldChar w:fldCharType="begin"/>
            </w:r>
            <w:r>
              <w:rPr>
                <w:noProof/>
                <w:webHidden/>
              </w:rPr>
              <w:instrText xml:space="preserve"> PAGEREF _Toc492991137 \h </w:instrText>
            </w:r>
          </w:ins>
          <w:r>
            <w:rPr>
              <w:noProof/>
              <w:webHidden/>
            </w:rPr>
          </w:r>
          <w:r>
            <w:rPr>
              <w:noProof/>
              <w:webHidden/>
            </w:rPr>
            <w:fldChar w:fldCharType="separate"/>
          </w:r>
          <w:ins w:id="138" w:author="Poissonfish Chen" w:date="2017-09-12T14:49:00Z">
            <w:r>
              <w:rPr>
                <w:noProof/>
                <w:webHidden/>
              </w:rPr>
              <w:t>16</w:t>
            </w:r>
            <w:r>
              <w:rPr>
                <w:noProof/>
                <w:webHidden/>
              </w:rPr>
              <w:fldChar w:fldCharType="end"/>
            </w:r>
            <w:r w:rsidRPr="00607FCF">
              <w:rPr>
                <w:rStyle w:val="Hyperlink"/>
                <w:noProof/>
              </w:rPr>
              <w:fldChar w:fldCharType="end"/>
            </w:r>
          </w:ins>
        </w:p>
        <w:p w14:paraId="1DEB40B4" w14:textId="77777777" w:rsidR="00AC1674" w:rsidRDefault="00AC1674">
          <w:pPr>
            <w:pStyle w:val="TOC2"/>
            <w:tabs>
              <w:tab w:val="right" w:leader="dot" w:pos="9628"/>
            </w:tabs>
            <w:rPr>
              <w:ins w:id="139" w:author="Poissonfish Chen" w:date="2017-09-12T14:49:00Z"/>
              <w:b w:val="0"/>
              <w:bCs w:val="0"/>
              <w:noProof/>
              <w:kern w:val="2"/>
              <w:sz w:val="24"/>
              <w:szCs w:val="24"/>
            </w:rPr>
          </w:pPr>
          <w:ins w:id="140"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"_Toc492991138"</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4.1 GAPIT</w:t>
            </w:r>
            <w:r>
              <w:rPr>
                <w:noProof/>
                <w:webHidden/>
              </w:rPr>
              <w:tab/>
            </w:r>
            <w:r>
              <w:rPr>
                <w:noProof/>
                <w:webHidden/>
              </w:rPr>
              <w:fldChar w:fldCharType="begin"/>
            </w:r>
            <w:r>
              <w:rPr>
                <w:noProof/>
                <w:webHidden/>
              </w:rPr>
              <w:instrText xml:space="preserve"> PAGEREF _Toc492991138 \h </w:instrText>
            </w:r>
          </w:ins>
          <w:r>
            <w:rPr>
              <w:noProof/>
              <w:webHidden/>
            </w:rPr>
          </w:r>
          <w:r>
            <w:rPr>
              <w:noProof/>
              <w:webHidden/>
            </w:rPr>
            <w:fldChar w:fldCharType="separate"/>
          </w:r>
          <w:ins w:id="141" w:author="Poissonfish Chen" w:date="2017-09-12T14:49:00Z">
            <w:r>
              <w:rPr>
                <w:noProof/>
                <w:webHidden/>
              </w:rPr>
              <w:t>16</w:t>
            </w:r>
            <w:r>
              <w:rPr>
                <w:noProof/>
                <w:webHidden/>
              </w:rPr>
              <w:fldChar w:fldCharType="end"/>
            </w:r>
            <w:r w:rsidRPr="00607FCF">
              <w:rPr>
                <w:rStyle w:val="Hyperlink"/>
                <w:noProof/>
              </w:rPr>
              <w:fldChar w:fldCharType="end"/>
            </w:r>
          </w:ins>
        </w:p>
        <w:p w14:paraId="651DEDEA" w14:textId="77777777" w:rsidR="00AC1674" w:rsidRDefault="00AC1674">
          <w:pPr>
            <w:pStyle w:val="TOC2"/>
            <w:tabs>
              <w:tab w:val="right" w:leader="dot" w:pos="9628"/>
            </w:tabs>
            <w:rPr>
              <w:ins w:id="142" w:author="Poissonfish Chen" w:date="2017-09-12T14:49:00Z"/>
              <w:b w:val="0"/>
              <w:bCs w:val="0"/>
              <w:noProof/>
              <w:kern w:val="2"/>
              <w:sz w:val="24"/>
              <w:szCs w:val="24"/>
            </w:rPr>
          </w:pPr>
          <w:ins w:id="143"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"_Toc492991139"</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4.2 FarmCPU</w:t>
            </w:r>
            <w:r>
              <w:rPr>
                <w:noProof/>
                <w:webHidden/>
              </w:rPr>
              <w:tab/>
            </w:r>
            <w:r>
              <w:rPr>
                <w:noProof/>
                <w:webHidden/>
              </w:rPr>
              <w:fldChar w:fldCharType="begin"/>
            </w:r>
            <w:r>
              <w:rPr>
                <w:noProof/>
                <w:webHidden/>
              </w:rPr>
              <w:instrText xml:space="preserve"> PAGEREF _Toc492991139 \h </w:instrText>
            </w:r>
          </w:ins>
          <w:r>
            <w:rPr>
              <w:noProof/>
              <w:webHidden/>
            </w:rPr>
          </w:r>
          <w:r>
            <w:rPr>
              <w:noProof/>
              <w:webHidden/>
            </w:rPr>
            <w:fldChar w:fldCharType="separate"/>
          </w:r>
          <w:ins w:id="144" w:author="Poissonfish Chen" w:date="2017-09-12T14:49:00Z">
            <w:r>
              <w:rPr>
                <w:noProof/>
                <w:webHidden/>
              </w:rPr>
              <w:t>16</w:t>
            </w:r>
            <w:r>
              <w:rPr>
                <w:noProof/>
                <w:webHidden/>
              </w:rPr>
              <w:fldChar w:fldCharType="end"/>
            </w:r>
            <w:r w:rsidRPr="00607FCF">
              <w:rPr>
                <w:rStyle w:val="Hyperlink"/>
                <w:noProof/>
              </w:rPr>
              <w:fldChar w:fldCharType="end"/>
            </w:r>
          </w:ins>
        </w:p>
        <w:p w14:paraId="483D1082" w14:textId="77777777" w:rsidR="00AC1674" w:rsidRDefault="00AC1674">
          <w:pPr>
            <w:pStyle w:val="TOC2"/>
            <w:tabs>
              <w:tab w:val="right" w:leader="dot" w:pos="9628"/>
            </w:tabs>
            <w:rPr>
              <w:ins w:id="145" w:author="Poissonfish Chen" w:date="2017-09-12T14:49:00Z"/>
              <w:b w:val="0"/>
              <w:bCs w:val="0"/>
              <w:noProof/>
              <w:kern w:val="2"/>
              <w:sz w:val="24"/>
              <w:szCs w:val="24"/>
            </w:rPr>
          </w:pPr>
          <w:ins w:id="146"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"_Toc492991140"</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4.3 PLINK</w:t>
            </w:r>
            <w:r>
              <w:rPr>
                <w:noProof/>
                <w:webHidden/>
              </w:rPr>
              <w:tab/>
            </w:r>
            <w:r>
              <w:rPr>
                <w:noProof/>
                <w:webHidden/>
              </w:rPr>
              <w:fldChar w:fldCharType="begin"/>
            </w:r>
            <w:r>
              <w:rPr>
                <w:noProof/>
                <w:webHidden/>
              </w:rPr>
              <w:instrText xml:space="preserve"> PAGEREF _Toc492991140 \h </w:instrText>
            </w:r>
          </w:ins>
          <w:r>
            <w:rPr>
              <w:noProof/>
              <w:webHidden/>
            </w:rPr>
          </w:r>
          <w:r>
            <w:rPr>
              <w:noProof/>
              <w:webHidden/>
            </w:rPr>
            <w:fldChar w:fldCharType="separate"/>
          </w:r>
          <w:ins w:id="147" w:author="Poissonfish Chen" w:date="2017-09-12T14:49:00Z">
            <w:r>
              <w:rPr>
                <w:noProof/>
                <w:webHidden/>
              </w:rPr>
              <w:t>16</w:t>
            </w:r>
            <w:r>
              <w:rPr>
                <w:noProof/>
                <w:webHidden/>
              </w:rPr>
              <w:fldChar w:fldCharType="end"/>
            </w:r>
            <w:r w:rsidRPr="00607FCF">
              <w:rPr>
                <w:rStyle w:val="Hyperlink"/>
                <w:noProof/>
              </w:rPr>
              <w:fldChar w:fldCharType="end"/>
            </w:r>
          </w:ins>
        </w:p>
        <w:p w14:paraId="69AF37A5" w14:textId="77777777" w:rsidR="00AC1674" w:rsidRDefault="00AC1674">
          <w:pPr>
            <w:pStyle w:val="TOC2"/>
            <w:tabs>
              <w:tab w:val="right" w:leader="dot" w:pos="9628"/>
            </w:tabs>
            <w:rPr>
              <w:ins w:id="148" w:author="Poissonfish Chen" w:date="2017-09-12T14:49:00Z"/>
              <w:b w:val="0"/>
              <w:bCs w:val="0"/>
              <w:noProof/>
              <w:kern w:val="2"/>
              <w:sz w:val="24"/>
              <w:szCs w:val="24"/>
            </w:rPr>
          </w:pPr>
          <w:ins w:id="149"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"_Toc492991141"</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4.4 rrBLUP</w:t>
            </w:r>
            <w:r>
              <w:rPr>
                <w:noProof/>
                <w:webHidden/>
              </w:rPr>
              <w:tab/>
            </w:r>
            <w:r>
              <w:rPr>
                <w:noProof/>
                <w:webHidden/>
              </w:rPr>
              <w:fldChar w:fldCharType="begin"/>
            </w:r>
            <w:r>
              <w:rPr>
                <w:noProof/>
                <w:webHidden/>
              </w:rPr>
              <w:instrText xml:space="preserve"> PAGEREF _Toc492991141 \h </w:instrText>
            </w:r>
          </w:ins>
          <w:r>
            <w:rPr>
              <w:noProof/>
              <w:webHidden/>
            </w:rPr>
          </w:r>
          <w:r>
            <w:rPr>
              <w:noProof/>
              <w:webHidden/>
            </w:rPr>
            <w:fldChar w:fldCharType="separate"/>
          </w:r>
          <w:ins w:id="150" w:author="Poissonfish Chen" w:date="2017-09-12T14:49:00Z">
            <w:r>
              <w:rPr>
                <w:noProof/>
                <w:webHidden/>
              </w:rPr>
              <w:t>17</w:t>
            </w:r>
            <w:r>
              <w:rPr>
                <w:noProof/>
                <w:webHidden/>
              </w:rPr>
              <w:fldChar w:fldCharType="end"/>
            </w:r>
            <w:r w:rsidRPr="00607FCF">
              <w:rPr>
                <w:rStyle w:val="Hyperlink"/>
                <w:noProof/>
              </w:rPr>
              <w:fldChar w:fldCharType="end"/>
            </w:r>
          </w:ins>
        </w:p>
        <w:p w14:paraId="01F6AEC7" w14:textId="77777777" w:rsidR="00AC1674" w:rsidRDefault="00AC1674">
          <w:pPr>
            <w:pStyle w:val="TOC2"/>
            <w:tabs>
              <w:tab w:val="right" w:leader="dot" w:pos="9628"/>
            </w:tabs>
            <w:rPr>
              <w:ins w:id="151" w:author="Poissonfish Chen" w:date="2017-09-12T14:49:00Z"/>
              <w:b w:val="0"/>
              <w:bCs w:val="0"/>
              <w:noProof/>
              <w:kern w:val="2"/>
              <w:sz w:val="24"/>
              <w:szCs w:val="24"/>
            </w:rPr>
          </w:pPr>
          <w:ins w:id="152"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"_Toc492991142"</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4.5 BGLR</w:t>
            </w:r>
            <w:r>
              <w:rPr>
                <w:noProof/>
                <w:webHidden/>
              </w:rPr>
              <w:tab/>
            </w:r>
            <w:r>
              <w:rPr>
                <w:noProof/>
                <w:webHidden/>
              </w:rPr>
              <w:fldChar w:fldCharType="begin"/>
            </w:r>
            <w:r>
              <w:rPr>
                <w:noProof/>
                <w:webHidden/>
              </w:rPr>
              <w:instrText xml:space="preserve"> PAGEREF _Toc492991142 \h </w:instrText>
            </w:r>
          </w:ins>
          <w:r>
            <w:rPr>
              <w:noProof/>
              <w:webHidden/>
            </w:rPr>
          </w:r>
          <w:r>
            <w:rPr>
              <w:noProof/>
              <w:webHidden/>
            </w:rPr>
            <w:fldChar w:fldCharType="separate"/>
          </w:r>
          <w:ins w:id="153" w:author="Poissonfish Chen" w:date="2017-09-12T14:49:00Z">
            <w:r>
              <w:rPr>
                <w:noProof/>
                <w:webHidden/>
              </w:rPr>
              <w:t>17</w:t>
            </w:r>
            <w:r>
              <w:rPr>
                <w:noProof/>
                <w:webHidden/>
              </w:rPr>
              <w:fldChar w:fldCharType="end"/>
            </w:r>
            <w:r w:rsidRPr="00607FCF">
              <w:rPr>
                <w:rStyle w:val="Hyperlink"/>
                <w:noProof/>
              </w:rPr>
              <w:fldChar w:fldCharType="end"/>
            </w:r>
          </w:ins>
        </w:p>
        <w:p w14:paraId="6F9BC91A" w14:textId="77777777" w:rsidR="00AC1674" w:rsidRDefault="00AC1674">
          <w:pPr>
            <w:pStyle w:val="TOC1"/>
            <w:tabs>
              <w:tab w:val="right" w:leader="dot" w:pos="9628"/>
            </w:tabs>
            <w:rPr>
              <w:ins w:id="154" w:author="Poissonfish Chen" w:date="2017-09-12T14:49:00Z"/>
              <w:b w:val="0"/>
              <w:bCs w:val="0"/>
              <w:noProof/>
              <w:kern w:val="2"/>
            </w:rPr>
          </w:pPr>
          <w:ins w:id="155"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"_Toc492991143"</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5. Output files</w:t>
            </w:r>
            <w:r>
              <w:rPr>
                <w:noProof/>
                <w:webHidden/>
              </w:rPr>
              <w:tab/>
            </w:r>
            <w:r>
              <w:rPr>
                <w:noProof/>
                <w:webHidden/>
              </w:rPr>
              <w:fldChar w:fldCharType="begin"/>
            </w:r>
            <w:r>
              <w:rPr>
                <w:noProof/>
                <w:webHidden/>
              </w:rPr>
              <w:instrText xml:space="preserve"> PAGEREF _Toc492991143 \h </w:instrText>
            </w:r>
          </w:ins>
          <w:r>
            <w:rPr>
              <w:noProof/>
              <w:webHidden/>
            </w:rPr>
          </w:r>
          <w:r>
            <w:rPr>
              <w:noProof/>
              <w:webHidden/>
            </w:rPr>
            <w:fldChar w:fldCharType="separate"/>
          </w:r>
          <w:ins w:id="156" w:author="Poissonfish Chen" w:date="2017-09-12T14:49:00Z">
            <w:r>
              <w:rPr>
                <w:noProof/>
                <w:webHidden/>
              </w:rPr>
              <w:t>18</w:t>
            </w:r>
            <w:r>
              <w:rPr>
                <w:noProof/>
                <w:webHidden/>
              </w:rPr>
              <w:fldChar w:fldCharType="end"/>
            </w:r>
            <w:r w:rsidRPr="00607FCF">
              <w:rPr>
                <w:rStyle w:val="Hyperlink"/>
                <w:noProof/>
              </w:rPr>
              <w:fldChar w:fldCharType="end"/>
            </w:r>
          </w:ins>
        </w:p>
        <w:p w14:paraId="467EEF38" w14:textId="77777777" w:rsidR="00AC1674" w:rsidRDefault="00AC1674">
          <w:pPr>
            <w:pStyle w:val="TOC2"/>
            <w:tabs>
              <w:tab w:val="right" w:leader="dot" w:pos="9628"/>
            </w:tabs>
            <w:rPr>
              <w:ins w:id="157" w:author="Poissonfish Chen" w:date="2017-09-12T14:49:00Z"/>
              <w:b w:val="0"/>
              <w:bCs w:val="0"/>
              <w:noProof/>
              <w:kern w:val="2"/>
              <w:sz w:val="24"/>
              <w:szCs w:val="24"/>
            </w:rPr>
          </w:pPr>
          <w:ins w:id="158"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"_Toc492991144"</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5.1 Phenotype</w:t>
            </w:r>
            <w:r>
              <w:rPr>
                <w:noProof/>
                <w:webHidden/>
              </w:rPr>
              <w:tab/>
            </w:r>
            <w:r>
              <w:rPr>
                <w:noProof/>
                <w:webHidden/>
              </w:rPr>
              <w:fldChar w:fldCharType="begin"/>
            </w:r>
            <w:r>
              <w:rPr>
                <w:noProof/>
                <w:webHidden/>
              </w:rPr>
              <w:instrText xml:space="preserve"> PAGEREF _Toc492991144 \h </w:instrText>
            </w:r>
          </w:ins>
          <w:r>
            <w:rPr>
              <w:noProof/>
              <w:webHidden/>
            </w:rPr>
          </w:r>
          <w:r>
            <w:rPr>
              <w:noProof/>
              <w:webHidden/>
            </w:rPr>
            <w:fldChar w:fldCharType="separate"/>
          </w:r>
          <w:ins w:id="159" w:author="Poissonfish Chen" w:date="2017-09-12T14:49:00Z">
            <w:r>
              <w:rPr>
                <w:noProof/>
                <w:webHidden/>
              </w:rPr>
              <w:t>18</w:t>
            </w:r>
            <w:r>
              <w:rPr>
                <w:noProof/>
                <w:webHidden/>
              </w:rPr>
              <w:fldChar w:fldCharType="end"/>
            </w:r>
            <w:r w:rsidRPr="00607FCF">
              <w:rPr>
                <w:rStyle w:val="Hyperlink"/>
                <w:noProof/>
              </w:rPr>
              <w:fldChar w:fldCharType="end"/>
            </w:r>
          </w:ins>
        </w:p>
        <w:p w14:paraId="0EAC232B" w14:textId="77777777" w:rsidR="00AC1674" w:rsidRDefault="00AC1674">
          <w:pPr>
            <w:pStyle w:val="TOC3"/>
            <w:tabs>
              <w:tab w:val="right" w:leader="dot" w:pos="9628"/>
            </w:tabs>
            <w:rPr>
              <w:ins w:id="160" w:author="Poissonfish Chen" w:date="2017-09-12T14:49:00Z"/>
              <w:noProof/>
              <w:kern w:val="2"/>
              <w:sz w:val="24"/>
              <w:szCs w:val="24"/>
            </w:rPr>
          </w:pPr>
          <w:ins w:id="161"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"_Toc492991145"</w:instrText>
            </w:r>
            <w:r w:rsidRPr="00607FCF">
              <w:rPr>
                <w:rStyle w:val="Hyperlink"/>
                <w:noProof/>
              </w:rPr>
              <w:instrText xml:space="preserve"> </w:instrText>
            </w:r>
            <w:r w:rsidRPr="00607FCF">
              <w:rPr>
                <w:rStyle w:val="Hyperlink"/>
                <w:noProof/>
              </w:rPr>
              <w:fldChar w:fldCharType="separate"/>
            </w:r>
            <w:r w:rsidRPr="00607FCF">
              <w:rPr>
                <w:rStyle w:val="Hyperlink"/>
                <w:noProof/>
              </w:rPr>
              <w:t>5.1.1 Overview</w:t>
            </w:r>
            <w:r>
              <w:rPr>
                <w:noProof/>
                <w:webHidden/>
              </w:rPr>
              <w:tab/>
            </w:r>
            <w:r>
              <w:rPr>
                <w:noProof/>
                <w:webHidden/>
              </w:rPr>
              <w:fldChar w:fldCharType="begin"/>
            </w:r>
            <w:r>
              <w:rPr>
                <w:noProof/>
                <w:webHidden/>
              </w:rPr>
              <w:instrText xml:space="preserve"> PAGEREF _Toc492991145 \h </w:instrText>
            </w:r>
          </w:ins>
          <w:r>
            <w:rPr>
              <w:noProof/>
              <w:webHidden/>
            </w:rPr>
          </w:r>
          <w:r>
            <w:rPr>
              <w:noProof/>
              <w:webHidden/>
            </w:rPr>
            <w:fldChar w:fldCharType="separate"/>
          </w:r>
          <w:ins w:id="162" w:author="Poissonfish Chen" w:date="2017-09-12T14:49:00Z">
            <w:r>
              <w:rPr>
                <w:noProof/>
                <w:webHidden/>
              </w:rPr>
              <w:t>18</w:t>
            </w:r>
            <w:r>
              <w:rPr>
                <w:noProof/>
                <w:webHidden/>
              </w:rPr>
              <w:fldChar w:fldCharType="end"/>
            </w:r>
            <w:r w:rsidRPr="00607FCF">
              <w:rPr>
                <w:rStyle w:val="Hyperlink"/>
                <w:noProof/>
              </w:rPr>
              <w:fldChar w:fldCharType="end"/>
            </w:r>
          </w:ins>
        </w:p>
        <w:p w14:paraId="7CCDEAB4" w14:textId="77777777" w:rsidR="00AC1674" w:rsidRDefault="00AC1674">
          <w:pPr>
            <w:pStyle w:val="TOC2"/>
            <w:tabs>
              <w:tab w:val="right" w:leader="dot" w:pos="9628"/>
            </w:tabs>
            <w:rPr>
              <w:ins w:id="163" w:author="Poissonfish Chen" w:date="2017-09-12T14:49:00Z"/>
              <w:b w:val="0"/>
              <w:bCs w:val="0"/>
              <w:noProof/>
              <w:kern w:val="2"/>
              <w:sz w:val="24"/>
              <w:szCs w:val="24"/>
            </w:rPr>
          </w:pPr>
          <w:ins w:id="164"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"_Toc492991146"</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5.2 Population structure</w:t>
            </w:r>
            <w:r>
              <w:rPr>
                <w:noProof/>
                <w:webHidden/>
              </w:rPr>
              <w:tab/>
            </w:r>
            <w:r>
              <w:rPr>
                <w:noProof/>
                <w:webHidden/>
              </w:rPr>
              <w:fldChar w:fldCharType="begin"/>
            </w:r>
            <w:r>
              <w:rPr>
                <w:noProof/>
                <w:webHidden/>
              </w:rPr>
              <w:instrText xml:space="preserve"> PAGEREF _Toc492991146 \h </w:instrText>
            </w:r>
          </w:ins>
          <w:r>
            <w:rPr>
              <w:noProof/>
              <w:webHidden/>
            </w:rPr>
          </w:r>
          <w:r>
            <w:rPr>
              <w:noProof/>
              <w:webHidden/>
            </w:rPr>
            <w:fldChar w:fldCharType="separate"/>
          </w:r>
          <w:ins w:id="165" w:author="Poissonfish Chen" w:date="2017-09-12T14:49:00Z">
            <w:r>
              <w:rPr>
                <w:noProof/>
                <w:webHidden/>
              </w:rPr>
              <w:t>18</w:t>
            </w:r>
            <w:r>
              <w:rPr>
                <w:noProof/>
                <w:webHidden/>
              </w:rPr>
              <w:fldChar w:fldCharType="end"/>
            </w:r>
            <w:r w:rsidRPr="00607FCF">
              <w:rPr>
                <w:rStyle w:val="Hyperlink"/>
                <w:noProof/>
              </w:rPr>
              <w:fldChar w:fldCharType="end"/>
            </w:r>
          </w:ins>
        </w:p>
        <w:p w14:paraId="02B2038A" w14:textId="77777777" w:rsidR="00AC1674" w:rsidRDefault="00AC1674">
          <w:pPr>
            <w:pStyle w:val="TOC3"/>
            <w:tabs>
              <w:tab w:val="right" w:leader="dot" w:pos="9628"/>
            </w:tabs>
            <w:rPr>
              <w:ins w:id="166" w:author="Poissonfish Chen" w:date="2017-09-12T14:49:00Z"/>
              <w:noProof/>
              <w:kern w:val="2"/>
              <w:sz w:val="24"/>
              <w:szCs w:val="24"/>
            </w:rPr>
          </w:pPr>
          <w:ins w:id="167"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"_Toc492991147"</w:instrText>
            </w:r>
            <w:r w:rsidRPr="00607FCF">
              <w:rPr>
                <w:rStyle w:val="Hyperlink"/>
                <w:noProof/>
              </w:rPr>
              <w:instrText xml:space="preserve"> </w:instrText>
            </w:r>
            <w:r w:rsidRPr="00607FCF">
              <w:rPr>
                <w:rStyle w:val="Hyperlink"/>
                <w:noProof/>
              </w:rPr>
              <w:fldChar w:fldCharType="separate"/>
            </w:r>
            <w:r w:rsidRPr="00607FCF">
              <w:rPr>
                <w:rStyle w:val="Hyperlink"/>
                <w:noProof/>
              </w:rPr>
              <w:t>5.2.1 Heterozygosity</w:t>
            </w:r>
            <w:r>
              <w:rPr>
                <w:noProof/>
                <w:webHidden/>
              </w:rPr>
              <w:tab/>
            </w:r>
            <w:r>
              <w:rPr>
                <w:noProof/>
                <w:webHidden/>
              </w:rPr>
              <w:fldChar w:fldCharType="begin"/>
            </w:r>
            <w:r>
              <w:rPr>
                <w:noProof/>
                <w:webHidden/>
              </w:rPr>
              <w:instrText xml:space="preserve"> PAGEREF _Toc492991147 \h </w:instrText>
            </w:r>
          </w:ins>
          <w:r>
            <w:rPr>
              <w:noProof/>
              <w:webHidden/>
            </w:rPr>
          </w:r>
          <w:r>
            <w:rPr>
              <w:noProof/>
              <w:webHidden/>
            </w:rPr>
            <w:fldChar w:fldCharType="separate"/>
          </w:r>
          <w:ins w:id="168" w:author="Poissonfish Chen" w:date="2017-09-12T14:49:00Z">
            <w:r>
              <w:rPr>
                <w:noProof/>
                <w:webHidden/>
              </w:rPr>
              <w:t>18</w:t>
            </w:r>
            <w:r>
              <w:rPr>
                <w:noProof/>
                <w:webHidden/>
              </w:rPr>
              <w:fldChar w:fldCharType="end"/>
            </w:r>
            <w:r w:rsidRPr="00607FCF">
              <w:rPr>
                <w:rStyle w:val="Hyperlink"/>
                <w:noProof/>
              </w:rPr>
              <w:fldChar w:fldCharType="end"/>
            </w:r>
          </w:ins>
        </w:p>
        <w:p w14:paraId="023E7A43" w14:textId="77777777" w:rsidR="00AC1674" w:rsidRDefault="00AC1674">
          <w:pPr>
            <w:pStyle w:val="TOC2"/>
            <w:tabs>
              <w:tab w:val="right" w:leader="dot" w:pos="9628"/>
            </w:tabs>
            <w:rPr>
              <w:ins w:id="169" w:author="Poissonfish Chen" w:date="2017-09-12T14:49:00Z"/>
              <w:b w:val="0"/>
              <w:bCs w:val="0"/>
              <w:noProof/>
              <w:kern w:val="2"/>
              <w:sz w:val="24"/>
              <w:szCs w:val="24"/>
            </w:rPr>
          </w:pPr>
          <w:ins w:id="170"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"_Toc492991148"</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5.3 GWAS</w:t>
            </w:r>
            <w:r>
              <w:rPr>
                <w:noProof/>
                <w:webHidden/>
              </w:rPr>
              <w:tab/>
            </w:r>
            <w:r>
              <w:rPr>
                <w:noProof/>
                <w:webHidden/>
              </w:rPr>
              <w:fldChar w:fldCharType="begin"/>
            </w:r>
            <w:r>
              <w:rPr>
                <w:noProof/>
                <w:webHidden/>
              </w:rPr>
              <w:instrText xml:space="preserve"> PAGEREF _Toc492991148 \h </w:instrText>
            </w:r>
          </w:ins>
          <w:r>
            <w:rPr>
              <w:noProof/>
              <w:webHidden/>
            </w:rPr>
          </w:r>
          <w:r>
            <w:rPr>
              <w:noProof/>
              <w:webHidden/>
            </w:rPr>
            <w:fldChar w:fldCharType="separate"/>
          </w:r>
          <w:ins w:id="171" w:author="Poissonfish Chen" w:date="2017-09-12T14:49:00Z">
            <w:r>
              <w:rPr>
                <w:noProof/>
                <w:webHidden/>
              </w:rPr>
              <w:t>19</w:t>
            </w:r>
            <w:r>
              <w:rPr>
                <w:noProof/>
                <w:webHidden/>
              </w:rPr>
              <w:fldChar w:fldCharType="end"/>
            </w:r>
            <w:r w:rsidRPr="00607FCF">
              <w:rPr>
                <w:rStyle w:val="Hyperlink"/>
                <w:noProof/>
              </w:rPr>
              <w:fldChar w:fldCharType="end"/>
            </w:r>
          </w:ins>
        </w:p>
        <w:p w14:paraId="31E50781" w14:textId="77777777" w:rsidR="00AC1674" w:rsidRDefault="00AC1674">
          <w:pPr>
            <w:pStyle w:val="TOC3"/>
            <w:tabs>
              <w:tab w:val="right" w:leader="dot" w:pos="9628"/>
            </w:tabs>
            <w:rPr>
              <w:ins w:id="172" w:author="Poissonfish Chen" w:date="2017-09-12T14:49:00Z"/>
              <w:noProof/>
              <w:kern w:val="2"/>
              <w:sz w:val="24"/>
              <w:szCs w:val="24"/>
            </w:rPr>
          </w:pPr>
          <w:ins w:id="173"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"_Toc492991149"</w:instrText>
            </w:r>
            <w:r w:rsidRPr="00607FCF">
              <w:rPr>
                <w:rStyle w:val="Hyperlink"/>
                <w:noProof/>
              </w:rPr>
              <w:instrText xml:space="preserve"> </w:instrText>
            </w:r>
            <w:r w:rsidRPr="00607FCF">
              <w:rPr>
                <w:rStyle w:val="Hyperlink"/>
                <w:noProof/>
              </w:rPr>
              <w:fldChar w:fldCharType="separate"/>
            </w:r>
            <w:r w:rsidRPr="00607FCF">
              <w:rPr>
                <w:rStyle w:val="Hyperlink"/>
                <w:noProof/>
              </w:rPr>
              <w:t>5.3.1 Genomewise Manhattan plot</w:t>
            </w:r>
            <w:r>
              <w:rPr>
                <w:noProof/>
                <w:webHidden/>
              </w:rPr>
              <w:tab/>
            </w:r>
            <w:r>
              <w:rPr>
                <w:noProof/>
                <w:webHidden/>
              </w:rPr>
              <w:fldChar w:fldCharType="begin"/>
            </w:r>
            <w:r>
              <w:rPr>
                <w:noProof/>
                <w:webHidden/>
              </w:rPr>
              <w:instrText xml:space="preserve"> PAGEREF _Toc492991149 \h </w:instrText>
            </w:r>
          </w:ins>
          <w:r>
            <w:rPr>
              <w:noProof/>
              <w:webHidden/>
            </w:rPr>
          </w:r>
          <w:r>
            <w:rPr>
              <w:noProof/>
              <w:webHidden/>
            </w:rPr>
            <w:fldChar w:fldCharType="separate"/>
          </w:r>
          <w:ins w:id="174" w:author="Poissonfish Chen" w:date="2017-09-12T14:49:00Z">
            <w:r>
              <w:rPr>
                <w:noProof/>
                <w:webHidden/>
              </w:rPr>
              <w:t>19</w:t>
            </w:r>
            <w:r>
              <w:rPr>
                <w:noProof/>
                <w:webHidden/>
              </w:rPr>
              <w:fldChar w:fldCharType="end"/>
            </w:r>
            <w:r w:rsidRPr="00607FCF">
              <w:rPr>
                <w:rStyle w:val="Hyperlink"/>
                <w:noProof/>
              </w:rPr>
              <w:fldChar w:fldCharType="end"/>
            </w:r>
          </w:ins>
        </w:p>
        <w:p w14:paraId="3A5D9BF4" w14:textId="77777777" w:rsidR="00AC1674" w:rsidRDefault="00AC1674">
          <w:pPr>
            <w:pStyle w:val="TOC3"/>
            <w:tabs>
              <w:tab w:val="right" w:leader="dot" w:pos="9628"/>
            </w:tabs>
            <w:rPr>
              <w:ins w:id="175" w:author="Poissonfish Chen" w:date="2017-09-12T14:49:00Z"/>
              <w:noProof/>
              <w:kern w:val="2"/>
              <w:sz w:val="24"/>
              <w:szCs w:val="24"/>
            </w:rPr>
          </w:pPr>
          <w:ins w:id="176"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"_Toc492991150"</w:instrText>
            </w:r>
            <w:r w:rsidRPr="00607FCF">
              <w:rPr>
                <w:rStyle w:val="Hyperlink"/>
                <w:noProof/>
              </w:rPr>
              <w:instrText xml:space="preserve"> </w:instrText>
            </w:r>
            <w:r w:rsidRPr="00607FCF">
              <w:rPr>
                <w:rStyle w:val="Hyperlink"/>
                <w:noProof/>
              </w:rPr>
              <w:fldChar w:fldCharType="separate"/>
            </w:r>
            <w:r w:rsidRPr="00607FCF">
              <w:rPr>
                <w:rStyle w:val="Hyperlink"/>
                <w:noProof/>
              </w:rPr>
              <w:t>5.3.2 Q-Q plot</w:t>
            </w:r>
            <w:r>
              <w:rPr>
                <w:noProof/>
                <w:webHidden/>
              </w:rPr>
              <w:tab/>
            </w:r>
            <w:r>
              <w:rPr>
                <w:noProof/>
                <w:webHidden/>
              </w:rPr>
              <w:fldChar w:fldCharType="begin"/>
            </w:r>
            <w:r>
              <w:rPr>
                <w:noProof/>
                <w:webHidden/>
              </w:rPr>
              <w:instrText xml:space="preserve"> PAGEREF _Toc492991150 \h </w:instrText>
            </w:r>
          </w:ins>
          <w:r>
            <w:rPr>
              <w:noProof/>
              <w:webHidden/>
            </w:rPr>
          </w:r>
          <w:r>
            <w:rPr>
              <w:noProof/>
              <w:webHidden/>
            </w:rPr>
            <w:fldChar w:fldCharType="separate"/>
          </w:r>
          <w:ins w:id="177" w:author="Poissonfish Chen" w:date="2017-09-12T14:49:00Z">
            <w:r>
              <w:rPr>
                <w:noProof/>
                <w:webHidden/>
              </w:rPr>
              <w:t>19</w:t>
            </w:r>
            <w:r>
              <w:rPr>
                <w:noProof/>
                <w:webHidden/>
              </w:rPr>
              <w:fldChar w:fldCharType="end"/>
            </w:r>
            <w:r w:rsidRPr="00607FCF">
              <w:rPr>
                <w:rStyle w:val="Hyperlink"/>
                <w:noProof/>
              </w:rPr>
              <w:fldChar w:fldCharType="end"/>
            </w:r>
          </w:ins>
        </w:p>
        <w:p w14:paraId="3434A566" w14:textId="77777777" w:rsidR="00AC1674" w:rsidRDefault="00AC1674">
          <w:pPr>
            <w:pStyle w:val="TOC3"/>
            <w:tabs>
              <w:tab w:val="right" w:leader="dot" w:pos="9628"/>
            </w:tabs>
            <w:rPr>
              <w:ins w:id="178" w:author="Poissonfish Chen" w:date="2017-09-12T14:49:00Z"/>
              <w:noProof/>
              <w:kern w:val="2"/>
              <w:sz w:val="24"/>
              <w:szCs w:val="24"/>
            </w:rPr>
          </w:pPr>
          <w:ins w:id="179"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"_Toc492991151"</w:instrText>
            </w:r>
            <w:r w:rsidRPr="00607FCF">
              <w:rPr>
                <w:rStyle w:val="Hyperlink"/>
                <w:noProof/>
              </w:rPr>
              <w:instrText xml:space="preserve"> </w:instrText>
            </w:r>
            <w:r w:rsidRPr="00607FCF">
              <w:rPr>
                <w:rStyle w:val="Hyperlink"/>
                <w:noProof/>
              </w:rPr>
              <w:fldChar w:fldCharType="separate"/>
            </w:r>
            <w:r w:rsidRPr="00607FCF">
              <w:rPr>
                <w:rStyle w:val="Hyperlink"/>
                <w:noProof/>
              </w:rPr>
              <w:t>5.3.3 GWAS result</w:t>
            </w:r>
            <w:r>
              <w:rPr>
                <w:noProof/>
                <w:webHidden/>
              </w:rPr>
              <w:tab/>
            </w:r>
            <w:r>
              <w:rPr>
                <w:noProof/>
                <w:webHidden/>
              </w:rPr>
              <w:fldChar w:fldCharType="begin"/>
            </w:r>
            <w:r>
              <w:rPr>
                <w:noProof/>
                <w:webHidden/>
              </w:rPr>
              <w:instrText xml:space="preserve"> PAGEREF _Toc492991151 \h </w:instrText>
            </w:r>
          </w:ins>
          <w:r>
            <w:rPr>
              <w:noProof/>
              <w:webHidden/>
            </w:rPr>
          </w:r>
          <w:r>
            <w:rPr>
              <w:noProof/>
              <w:webHidden/>
            </w:rPr>
            <w:fldChar w:fldCharType="separate"/>
          </w:r>
          <w:ins w:id="180" w:author="Poissonfish Chen" w:date="2017-09-12T14:49:00Z">
            <w:r>
              <w:rPr>
                <w:noProof/>
                <w:webHidden/>
              </w:rPr>
              <w:t>19</w:t>
            </w:r>
            <w:r>
              <w:rPr>
                <w:noProof/>
                <w:webHidden/>
              </w:rPr>
              <w:fldChar w:fldCharType="end"/>
            </w:r>
            <w:r w:rsidRPr="00607FCF">
              <w:rPr>
                <w:rStyle w:val="Hyperlink"/>
                <w:noProof/>
              </w:rPr>
              <w:fldChar w:fldCharType="end"/>
            </w:r>
          </w:ins>
        </w:p>
        <w:p w14:paraId="62BA1803" w14:textId="77777777" w:rsidR="00AC1674" w:rsidRDefault="00AC1674">
          <w:pPr>
            <w:pStyle w:val="TOC2"/>
            <w:tabs>
              <w:tab w:val="right" w:leader="dot" w:pos="9628"/>
            </w:tabs>
            <w:rPr>
              <w:ins w:id="181" w:author="Poissonfish Chen" w:date="2017-09-12T14:49:00Z"/>
              <w:b w:val="0"/>
              <w:bCs w:val="0"/>
              <w:noProof/>
              <w:kern w:val="2"/>
              <w:sz w:val="24"/>
              <w:szCs w:val="24"/>
            </w:rPr>
          </w:pPr>
          <w:ins w:id="182"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"_Toc492991152"</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5.4 GS</w:t>
            </w:r>
            <w:r>
              <w:rPr>
                <w:noProof/>
                <w:webHidden/>
              </w:rPr>
              <w:tab/>
            </w:r>
            <w:r>
              <w:rPr>
                <w:noProof/>
                <w:webHidden/>
              </w:rPr>
              <w:fldChar w:fldCharType="begin"/>
            </w:r>
            <w:r>
              <w:rPr>
                <w:noProof/>
                <w:webHidden/>
              </w:rPr>
              <w:instrText xml:space="preserve"> PAGEREF _Toc492991152 \h </w:instrText>
            </w:r>
          </w:ins>
          <w:r>
            <w:rPr>
              <w:noProof/>
              <w:webHidden/>
            </w:rPr>
          </w:r>
          <w:r>
            <w:rPr>
              <w:noProof/>
              <w:webHidden/>
            </w:rPr>
            <w:fldChar w:fldCharType="separate"/>
          </w:r>
          <w:ins w:id="183" w:author="Poissonfish Chen" w:date="2017-09-12T14:49:00Z">
            <w:r>
              <w:rPr>
                <w:noProof/>
                <w:webHidden/>
              </w:rPr>
              <w:t>20</w:t>
            </w:r>
            <w:r>
              <w:rPr>
                <w:noProof/>
                <w:webHidden/>
              </w:rPr>
              <w:fldChar w:fldCharType="end"/>
            </w:r>
            <w:r w:rsidRPr="00607FCF">
              <w:rPr>
                <w:rStyle w:val="Hyperlink"/>
                <w:noProof/>
              </w:rPr>
              <w:fldChar w:fldCharType="end"/>
            </w:r>
          </w:ins>
        </w:p>
        <w:p w14:paraId="183822C1" w14:textId="77777777" w:rsidR="00AC1674" w:rsidRDefault="00AC1674">
          <w:pPr>
            <w:pStyle w:val="TOC3"/>
            <w:tabs>
              <w:tab w:val="right" w:leader="dot" w:pos="9628"/>
            </w:tabs>
            <w:rPr>
              <w:ins w:id="184" w:author="Poissonfish Chen" w:date="2017-09-12T14:49:00Z"/>
              <w:noProof/>
              <w:kern w:val="2"/>
              <w:sz w:val="24"/>
              <w:szCs w:val="24"/>
            </w:rPr>
          </w:pPr>
          <w:ins w:id="185"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"_Toc492991153"</w:instrText>
            </w:r>
            <w:r w:rsidRPr="00607FCF">
              <w:rPr>
                <w:rStyle w:val="Hyperlink"/>
                <w:noProof/>
              </w:rPr>
              <w:instrText xml:space="preserve"> </w:instrText>
            </w:r>
            <w:r w:rsidRPr="00607FCF">
              <w:rPr>
                <w:rStyle w:val="Hyperlink"/>
                <w:noProof/>
              </w:rPr>
              <w:fldChar w:fldCharType="separate"/>
            </w:r>
            <w:r w:rsidRPr="00607FCF">
              <w:rPr>
                <w:rStyle w:val="Hyperlink"/>
                <w:noProof/>
              </w:rPr>
              <w:t>5.4.1 Genomic estimated breeding value (GEBV)</w:t>
            </w:r>
            <w:r>
              <w:rPr>
                <w:noProof/>
                <w:webHidden/>
              </w:rPr>
              <w:tab/>
            </w:r>
            <w:r>
              <w:rPr>
                <w:noProof/>
                <w:webHidden/>
              </w:rPr>
              <w:fldChar w:fldCharType="begin"/>
            </w:r>
            <w:r>
              <w:rPr>
                <w:noProof/>
                <w:webHidden/>
              </w:rPr>
              <w:instrText xml:space="preserve"> PAGEREF _Toc492991153 \h </w:instrText>
            </w:r>
          </w:ins>
          <w:r>
            <w:rPr>
              <w:noProof/>
              <w:webHidden/>
            </w:rPr>
          </w:r>
          <w:r>
            <w:rPr>
              <w:noProof/>
              <w:webHidden/>
            </w:rPr>
            <w:fldChar w:fldCharType="separate"/>
          </w:r>
          <w:ins w:id="186" w:author="Poissonfish Chen" w:date="2017-09-12T14:49:00Z">
            <w:r>
              <w:rPr>
                <w:noProof/>
                <w:webHidden/>
              </w:rPr>
              <w:t>20</w:t>
            </w:r>
            <w:r>
              <w:rPr>
                <w:noProof/>
                <w:webHidden/>
              </w:rPr>
              <w:fldChar w:fldCharType="end"/>
            </w:r>
            <w:r w:rsidRPr="00607FCF">
              <w:rPr>
                <w:rStyle w:val="Hyperlink"/>
                <w:noProof/>
              </w:rPr>
              <w:fldChar w:fldCharType="end"/>
            </w:r>
          </w:ins>
        </w:p>
        <w:p w14:paraId="3C99FCA9" w14:textId="77777777" w:rsidR="00AC1674" w:rsidRDefault="00AC1674">
          <w:pPr>
            <w:pStyle w:val="TOC3"/>
            <w:tabs>
              <w:tab w:val="right" w:leader="dot" w:pos="9628"/>
            </w:tabs>
            <w:rPr>
              <w:ins w:id="187" w:author="Poissonfish Chen" w:date="2017-09-12T14:49:00Z"/>
              <w:noProof/>
              <w:kern w:val="2"/>
              <w:sz w:val="24"/>
              <w:szCs w:val="24"/>
            </w:rPr>
          </w:pPr>
          <w:ins w:id="188" w:author="Poissonfish Chen" w:date="2017-09-12T14:49:00Z">
            <w:r w:rsidRPr="00607FCF">
              <w:rPr>
                <w:rStyle w:val="Hyperlink"/>
                <w:noProof/>
              </w:rPr>
              <w:lastRenderedPageBreak/>
              <w:fldChar w:fldCharType="begin"/>
            </w:r>
            <w:r w:rsidRPr="00607FCF">
              <w:rPr>
                <w:rStyle w:val="Hyperlink"/>
                <w:noProof/>
              </w:rPr>
              <w:instrText xml:space="preserve"> </w:instrText>
            </w:r>
            <w:r>
              <w:rPr>
                <w:noProof/>
              </w:rPr>
              <w:instrText>HYPERLINK \l "_Toc492991154"</w:instrText>
            </w:r>
            <w:r w:rsidRPr="00607FCF">
              <w:rPr>
                <w:rStyle w:val="Hyperlink"/>
                <w:noProof/>
              </w:rPr>
              <w:instrText xml:space="preserve"> </w:instrText>
            </w:r>
            <w:r w:rsidRPr="00607FCF">
              <w:rPr>
                <w:rStyle w:val="Hyperlink"/>
                <w:noProof/>
              </w:rPr>
              <w:fldChar w:fldCharType="separate"/>
            </w:r>
            <w:r w:rsidRPr="00607FCF">
              <w:rPr>
                <w:rStyle w:val="Hyperlink"/>
                <w:noProof/>
              </w:rPr>
              <w:t>5.4.2 Standard deviation of GEBV</w:t>
            </w:r>
            <w:r>
              <w:rPr>
                <w:noProof/>
                <w:webHidden/>
              </w:rPr>
              <w:tab/>
            </w:r>
            <w:r>
              <w:rPr>
                <w:noProof/>
                <w:webHidden/>
              </w:rPr>
              <w:fldChar w:fldCharType="begin"/>
            </w:r>
            <w:r>
              <w:rPr>
                <w:noProof/>
                <w:webHidden/>
              </w:rPr>
              <w:instrText xml:space="preserve"> PAGEREF _Toc492991154 \h </w:instrText>
            </w:r>
          </w:ins>
          <w:r>
            <w:rPr>
              <w:noProof/>
              <w:webHidden/>
            </w:rPr>
          </w:r>
          <w:r>
            <w:rPr>
              <w:noProof/>
              <w:webHidden/>
            </w:rPr>
            <w:fldChar w:fldCharType="separate"/>
          </w:r>
          <w:ins w:id="189" w:author="Poissonfish Chen" w:date="2017-09-12T14:49:00Z">
            <w:r>
              <w:rPr>
                <w:noProof/>
                <w:webHidden/>
              </w:rPr>
              <w:t>20</w:t>
            </w:r>
            <w:r>
              <w:rPr>
                <w:noProof/>
                <w:webHidden/>
              </w:rPr>
              <w:fldChar w:fldCharType="end"/>
            </w:r>
            <w:r w:rsidRPr="00607FCF">
              <w:rPr>
                <w:rStyle w:val="Hyperlink"/>
                <w:noProof/>
              </w:rPr>
              <w:fldChar w:fldCharType="end"/>
            </w:r>
          </w:ins>
        </w:p>
        <w:p w14:paraId="7A7EC239" w14:textId="77777777" w:rsidR="00AC1674" w:rsidRDefault="00AC1674">
          <w:pPr>
            <w:pStyle w:val="TOC3"/>
            <w:tabs>
              <w:tab w:val="right" w:leader="dot" w:pos="9628"/>
            </w:tabs>
            <w:rPr>
              <w:ins w:id="190" w:author="Poissonfish Chen" w:date="2017-09-12T14:49:00Z"/>
              <w:noProof/>
              <w:kern w:val="2"/>
              <w:sz w:val="24"/>
              <w:szCs w:val="24"/>
            </w:rPr>
          </w:pPr>
          <w:ins w:id="191"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"_Toc492991155"</w:instrText>
            </w:r>
            <w:r w:rsidRPr="00607FCF">
              <w:rPr>
                <w:rStyle w:val="Hyperlink"/>
                <w:noProof/>
              </w:rPr>
              <w:instrText xml:space="preserve"> </w:instrText>
            </w:r>
            <w:r w:rsidRPr="00607FCF">
              <w:rPr>
                <w:rStyle w:val="Hyperlink"/>
                <w:noProof/>
              </w:rPr>
              <w:fldChar w:fldCharType="separate"/>
            </w:r>
            <w:r w:rsidRPr="00607FCF">
              <w:rPr>
                <w:rStyle w:val="Hyperlink"/>
                <w:noProof/>
              </w:rPr>
              <w:t>5.4.3 Histogram of GEBV</w:t>
            </w:r>
            <w:r>
              <w:rPr>
                <w:noProof/>
                <w:webHidden/>
              </w:rPr>
              <w:tab/>
            </w:r>
            <w:r>
              <w:rPr>
                <w:noProof/>
                <w:webHidden/>
              </w:rPr>
              <w:fldChar w:fldCharType="begin"/>
            </w:r>
            <w:r>
              <w:rPr>
                <w:noProof/>
                <w:webHidden/>
              </w:rPr>
              <w:instrText xml:space="preserve"> PAGEREF _Toc492991155 \h </w:instrText>
            </w:r>
          </w:ins>
          <w:r>
            <w:rPr>
              <w:noProof/>
              <w:webHidden/>
            </w:rPr>
          </w:r>
          <w:r>
            <w:rPr>
              <w:noProof/>
              <w:webHidden/>
            </w:rPr>
            <w:fldChar w:fldCharType="separate"/>
          </w:r>
          <w:ins w:id="192" w:author="Poissonfish Chen" w:date="2017-09-12T14:49:00Z">
            <w:r>
              <w:rPr>
                <w:noProof/>
                <w:webHidden/>
              </w:rPr>
              <w:t>21</w:t>
            </w:r>
            <w:r>
              <w:rPr>
                <w:noProof/>
                <w:webHidden/>
              </w:rPr>
              <w:fldChar w:fldCharType="end"/>
            </w:r>
            <w:r w:rsidRPr="00607FCF">
              <w:rPr>
                <w:rStyle w:val="Hyperlink"/>
                <w:noProof/>
              </w:rPr>
              <w:fldChar w:fldCharType="end"/>
            </w:r>
          </w:ins>
        </w:p>
        <w:p w14:paraId="6BEDF4F3" w14:textId="77777777" w:rsidR="00AC1674" w:rsidRDefault="00AC1674">
          <w:pPr>
            <w:pStyle w:val="TOC3"/>
            <w:tabs>
              <w:tab w:val="right" w:leader="dot" w:pos="9628"/>
            </w:tabs>
            <w:rPr>
              <w:ins w:id="193" w:author="Poissonfish Chen" w:date="2017-09-12T14:49:00Z"/>
              <w:noProof/>
              <w:kern w:val="2"/>
              <w:sz w:val="24"/>
              <w:szCs w:val="24"/>
            </w:rPr>
          </w:pPr>
          <w:ins w:id="194"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"_Toc492991156"</w:instrText>
            </w:r>
            <w:r w:rsidRPr="00607FCF">
              <w:rPr>
                <w:rStyle w:val="Hyperlink"/>
                <w:noProof/>
              </w:rPr>
              <w:instrText xml:space="preserve"> </w:instrText>
            </w:r>
            <w:r w:rsidRPr="00607FCF">
              <w:rPr>
                <w:rStyle w:val="Hyperlink"/>
                <w:noProof/>
              </w:rPr>
              <w:fldChar w:fldCharType="separate"/>
            </w:r>
            <w:r w:rsidRPr="00607FCF">
              <w:rPr>
                <w:rStyle w:val="Hyperlink"/>
                <w:noProof/>
              </w:rPr>
              <w:t>5.4.4 Prediction result</w:t>
            </w:r>
            <w:r>
              <w:rPr>
                <w:noProof/>
                <w:webHidden/>
              </w:rPr>
              <w:tab/>
            </w:r>
            <w:r>
              <w:rPr>
                <w:noProof/>
                <w:webHidden/>
              </w:rPr>
              <w:fldChar w:fldCharType="begin"/>
            </w:r>
            <w:r>
              <w:rPr>
                <w:noProof/>
                <w:webHidden/>
              </w:rPr>
              <w:instrText xml:space="preserve"> PAGEREF _Toc492991156 \h </w:instrText>
            </w:r>
          </w:ins>
          <w:r>
            <w:rPr>
              <w:noProof/>
              <w:webHidden/>
            </w:rPr>
          </w:r>
          <w:r>
            <w:rPr>
              <w:noProof/>
              <w:webHidden/>
            </w:rPr>
            <w:fldChar w:fldCharType="separate"/>
          </w:r>
          <w:ins w:id="195" w:author="Poissonfish Chen" w:date="2017-09-12T14:49:00Z">
            <w:r>
              <w:rPr>
                <w:noProof/>
                <w:webHidden/>
              </w:rPr>
              <w:t>21</w:t>
            </w:r>
            <w:r>
              <w:rPr>
                <w:noProof/>
                <w:webHidden/>
              </w:rPr>
              <w:fldChar w:fldCharType="end"/>
            </w:r>
            <w:r w:rsidRPr="00607FCF">
              <w:rPr>
                <w:rStyle w:val="Hyperlink"/>
                <w:noProof/>
              </w:rPr>
              <w:fldChar w:fldCharType="end"/>
            </w:r>
          </w:ins>
        </w:p>
        <w:p w14:paraId="22DAEC04" w14:textId="77777777" w:rsidR="00AC1674" w:rsidRDefault="00AC1674">
          <w:pPr>
            <w:pStyle w:val="TOC1"/>
            <w:tabs>
              <w:tab w:val="right" w:leader="dot" w:pos="9628"/>
            </w:tabs>
            <w:rPr>
              <w:ins w:id="196" w:author="Poissonfish Chen" w:date="2017-09-12T14:49:00Z"/>
              <w:b w:val="0"/>
              <w:bCs w:val="0"/>
              <w:noProof/>
              <w:kern w:val="2"/>
            </w:rPr>
          </w:pPr>
          <w:ins w:id="197"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"_Toc492991157"</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6. Tutorial</w:t>
            </w:r>
            <w:r>
              <w:rPr>
                <w:noProof/>
                <w:webHidden/>
              </w:rPr>
              <w:tab/>
            </w:r>
            <w:r>
              <w:rPr>
                <w:noProof/>
                <w:webHidden/>
              </w:rPr>
              <w:fldChar w:fldCharType="begin"/>
            </w:r>
            <w:r>
              <w:rPr>
                <w:noProof/>
                <w:webHidden/>
              </w:rPr>
              <w:instrText xml:space="preserve"> PAGEREF _Toc492991157 \h </w:instrText>
            </w:r>
          </w:ins>
          <w:r>
            <w:rPr>
              <w:noProof/>
              <w:webHidden/>
            </w:rPr>
          </w:r>
          <w:r>
            <w:rPr>
              <w:noProof/>
              <w:webHidden/>
            </w:rPr>
            <w:fldChar w:fldCharType="separate"/>
          </w:r>
          <w:ins w:id="198" w:author="Poissonfish Chen" w:date="2017-09-12T14:49:00Z">
            <w:r>
              <w:rPr>
                <w:noProof/>
                <w:webHidden/>
              </w:rPr>
              <w:t>22</w:t>
            </w:r>
            <w:r>
              <w:rPr>
                <w:noProof/>
                <w:webHidden/>
              </w:rPr>
              <w:fldChar w:fldCharType="end"/>
            </w:r>
            <w:r w:rsidRPr="00607FCF">
              <w:rPr>
                <w:rStyle w:val="Hyperlink"/>
                <w:noProof/>
              </w:rPr>
              <w:fldChar w:fldCharType="end"/>
            </w:r>
          </w:ins>
        </w:p>
        <w:p w14:paraId="5C4BE89F" w14:textId="23785449" w:rsidR="00AC1674" w:rsidRDefault="00AC1674">
          <w:pPr>
            <w:pStyle w:val="TOC2"/>
            <w:tabs>
              <w:tab w:val="right" w:leader="dot" w:pos="9628"/>
            </w:tabs>
            <w:rPr>
              <w:ins w:id="199" w:author="Poissonfish Chen" w:date="2017-09-12T14:49:00Z"/>
              <w:noProof/>
              <w:kern w:val="2"/>
              <w:sz w:val="24"/>
              <w:szCs w:val="24"/>
            </w:rPr>
            <w:pPrChange w:id="200" w:author="Poissonfish Chen" w:date="2017-09-12T14:50:00Z">
              <w:pPr>
                <w:pStyle w:val="TOC3"/>
                <w:tabs>
                  <w:tab w:val="right" w:leader="dot" w:pos="9628"/>
                </w:tabs>
              </w:pPr>
            </w:pPrChange>
          </w:pPr>
          <w:ins w:id="201"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"_Toc492991158"</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6.1 Perform GWAS in iPat</w:t>
            </w:r>
            <w:r>
              <w:rPr>
                <w:noProof/>
                <w:webHidden/>
              </w:rPr>
              <w:tab/>
            </w:r>
            <w:r>
              <w:rPr>
                <w:noProof/>
                <w:webHidden/>
              </w:rPr>
              <w:fldChar w:fldCharType="begin"/>
            </w:r>
            <w:r>
              <w:rPr>
                <w:noProof/>
                <w:webHidden/>
              </w:rPr>
              <w:instrText xml:space="preserve"> PAGEREF _Toc492991158 \h </w:instrText>
            </w:r>
          </w:ins>
          <w:r>
            <w:rPr>
              <w:noProof/>
              <w:webHidden/>
            </w:rPr>
          </w:r>
          <w:r>
            <w:rPr>
              <w:noProof/>
              <w:webHidden/>
            </w:rPr>
            <w:fldChar w:fldCharType="separate"/>
          </w:r>
          <w:ins w:id="202" w:author="Poissonfish Chen" w:date="2017-09-12T14:49:00Z">
            <w:r>
              <w:rPr>
                <w:noProof/>
                <w:webHidden/>
              </w:rPr>
              <w:t>22</w:t>
            </w:r>
            <w:r>
              <w:rPr>
                <w:noProof/>
                <w:webHidden/>
              </w:rPr>
              <w:fldChar w:fldCharType="end"/>
            </w:r>
            <w:r w:rsidRPr="00607FCF">
              <w:rPr>
                <w:rStyle w:val="Hyperlink"/>
                <w:noProof/>
              </w:rPr>
              <w:fldChar w:fldCharType="end"/>
            </w:r>
          </w:ins>
        </w:p>
        <w:p w14:paraId="6727F0A7" w14:textId="77777777" w:rsidR="00AC1674" w:rsidRDefault="00AC1674">
          <w:pPr>
            <w:pStyle w:val="TOC2"/>
            <w:tabs>
              <w:tab w:val="right" w:leader="dot" w:pos="9628"/>
            </w:tabs>
            <w:rPr>
              <w:ins w:id="203" w:author="Poissonfish Chen" w:date="2017-09-12T14:49:00Z"/>
              <w:b w:val="0"/>
              <w:bCs w:val="0"/>
              <w:noProof/>
              <w:kern w:val="2"/>
              <w:sz w:val="24"/>
              <w:szCs w:val="24"/>
            </w:rPr>
          </w:pPr>
          <w:ins w:id="204"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"_Toc492991161"</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6.2 Perform GS and add user-define covariates in iPat</w:t>
            </w:r>
            <w:r>
              <w:rPr>
                <w:noProof/>
                <w:webHidden/>
              </w:rPr>
              <w:tab/>
            </w:r>
            <w:r>
              <w:rPr>
                <w:noProof/>
                <w:webHidden/>
              </w:rPr>
              <w:fldChar w:fldCharType="begin"/>
            </w:r>
            <w:r>
              <w:rPr>
                <w:noProof/>
                <w:webHidden/>
              </w:rPr>
              <w:instrText xml:space="preserve"> PAGEREF _Toc492991161 \h </w:instrText>
            </w:r>
          </w:ins>
          <w:r>
            <w:rPr>
              <w:noProof/>
              <w:webHidden/>
            </w:rPr>
          </w:r>
          <w:r>
            <w:rPr>
              <w:noProof/>
              <w:webHidden/>
            </w:rPr>
            <w:fldChar w:fldCharType="separate"/>
          </w:r>
          <w:ins w:id="205" w:author="Poissonfish Chen" w:date="2017-09-12T14:49:00Z">
            <w:r>
              <w:rPr>
                <w:noProof/>
                <w:webHidden/>
              </w:rPr>
              <w:t>23</w:t>
            </w:r>
            <w:r>
              <w:rPr>
                <w:noProof/>
                <w:webHidden/>
              </w:rPr>
              <w:fldChar w:fldCharType="end"/>
            </w:r>
            <w:r w:rsidRPr="00607FCF">
              <w:rPr>
                <w:rStyle w:val="Hyperlink"/>
                <w:noProof/>
              </w:rPr>
              <w:fldChar w:fldCharType="end"/>
            </w:r>
          </w:ins>
        </w:p>
        <w:p w14:paraId="1778A50D" w14:textId="227057E4" w:rsidR="00AC1674" w:rsidRDefault="00AC1674">
          <w:pPr>
            <w:pStyle w:val="TOC2"/>
            <w:tabs>
              <w:tab w:val="right" w:leader="dot" w:pos="9628"/>
            </w:tabs>
            <w:rPr>
              <w:ins w:id="206" w:author="Poissonfish Chen" w:date="2017-09-12T14:49:00Z"/>
              <w:noProof/>
              <w:kern w:val="2"/>
              <w:sz w:val="24"/>
              <w:szCs w:val="24"/>
            </w:rPr>
            <w:pPrChange w:id="207" w:author="Poissonfish Chen" w:date="2017-09-12T14:50:00Z">
              <w:pPr>
                <w:pStyle w:val="TOC3"/>
                <w:tabs>
                  <w:tab w:val="right" w:leader="dot" w:pos="9628"/>
                </w:tabs>
              </w:pPr>
            </w:pPrChange>
          </w:pPr>
          <w:ins w:id="208"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"_Toc492991164"</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6.3 Perform GWAS-assist GS in iPat</w:t>
            </w:r>
            <w:r>
              <w:rPr>
                <w:noProof/>
                <w:webHidden/>
              </w:rPr>
              <w:tab/>
            </w:r>
            <w:r>
              <w:rPr>
                <w:noProof/>
                <w:webHidden/>
              </w:rPr>
              <w:fldChar w:fldCharType="begin"/>
            </w:r>
            <w:r>
              <w:rPr>
                <w:noProof/>
                <w:webHidden/>
              </w:rPr>
              <w:instrText xml:space="preserve"> PAGEREF _Toc492991164 \h </w:instrText>
            </w:r>
          </w:ins>
          <w:r>
            <w:rPr>
              <w:noProof/>
              <w:webHidden/>
            </w:rPr>
          </w:r>
          <w:r>
            <w:rPr>
              <w:noProof/>
              <w:webHidden/>
            </w:rPr>
            <w:fldChar w:fldCharType="separate"/>
          </w:r>
          <w:ins w:id="209" w:author="Poissonfish Chen" w:date="2017-09-12T14:49:00Z">
            <w:r>
              <w:rPr>
                <w:noProof/>
                <w:webHidden/>
              </w:rPr>
              <w:t>24</w:t>
            </w:r>
            <w:r>
              <w:rPr>
                <w:noProof/>
                <w:webHidden/>
              </w:rPr>
              <w:fldChar w:fldCharType="end"/>
            </w:r>
            <w:r w:rsidRPr="00607FCF">
              <w:rPr>
                <w:rStyle w:val="Hyperlink"/>
                <w:noProof/>
              </w:rPr>
              <w:fldChar w:fldCharType="end"/>
            </w:r>
          </w:ins>
        </w:p>
        <w:p w14:paraId="0A609687" w14:textId="77777777" w:rsidR="00AC1674" w:rsidRDefault="00AC1674">
          <w:pPr>
            <w:pStyle w:val="TOC1"/>
            <w:tabs>
              <w:tab w:val="right" w:leader="dot" w:pos="9628"/>
            </w:tabs>
            <w:rPr>
              <w:ins w:id="210" w:author="Poissonfish Chen" w:date="2017-09-12T14:49:00Z"/>
              <w:b w:val="0"/>
              <w:bCs w:val="0"/>
              <w:noProof/>
              <w:kern w:val="2"/>
            </w:rPr>
          </w:pPr>
          <w:ins w:id="211" w:author="Poissonfish Chen" w:date="2017-09-12T14:49:00Z">
            <w:r w:rsidRPr="00607FCF">
              <w:rPr>
                <w:rStyle w:val="Hyperlink"/>
                <w:noProof/>
              </w:rPr>
              <w:fldChar w:fldCharType="begin"/>
            </w:r>
            <w:r w:rsidRPr="00607FCF">
              <w:rPr>
                <w:rStyle w:val="Hyperlink"/>
                <w:noProof/>
              </w:rPr>
              <w:instrText xml:space="preserve"> </w:instrText>
            </w:r>
            <w:r>
              <w:rPr>
                <w:noProof/>
              </w:rPr>
              <w:instrText>HYPERLINK \l "_Toc492991167"</w:instrText>
            </w:r>
            <w:r w:rsidRPr="00607FCF">
              <w:rPr>
                <w:rStyle w:val="Hyperlink"/>
                <w:noProof/>
              </w:rPr>
              <w:instrText xml:space="preserve"> </w:instrText>
            </w:r>
            <w:r w:rsidRPr="00607FCF">
              <w:rPr>
                <w:rStyle w:val="Hyperlink"/>
                <w:noProof/>
              </w:rPr>
              <w:fldChar w:fldCharType="separate"/>
            </w:r>
            <w:r w:rsidRPr="00607FCF">
              <w:rPr>
                <w:rStyle w:val="Hyperlink"/>
                <w:rFonts w:ascii="Garamond" w:hAnsi="Garamond"/>
                <w:noProof/>
              </w:rPr>
              <w:t>7. References</w:t>
            </w:r>
            <w:r>
              <w:rPr>
                <w:noProof/>
                <w:webHidden/>
              </w:rPr>
              <w:tab/>
            </w:r>
            <w:r>
              <w:rPr>
                <w:noProof/>
                <w:webHidden/>
              </w:rPr>
              <w:fldChar w:fldCharType="begin"/>
            </w:r>
            <w:r>
              <w:rPr>
                <w:noProof/>
                <w:webHidden/>
              </w:rPr>
              <w:instrText xml:space="preserve"> PAGEREF _Toc492991167 \h </w:instrText>
            </w:r>
          </w:ins>
          <w:r>
            <w:rPr>
              <w:noProof/>
              <w:webHidden/>
            </w:rPr>
          </w:r>
          <w:r>
            <w:rPr>
              <w:noProof/>
              <w:webHidden/>
            </w:rPr>
            <w:fldChar w:fldCharType="separate"/>
          </w:r>
          <w:ins w:id="212" w:author="Poissonfish Chen" w:date="2017-09-12T14:49:00Z">
            <w:r>
              <w:rPr>
                <w:noProof/>
                <w:webHidden/>
              </w:rPr>
              <w:t>27</w:t>
            </w:r>
            <w:r>
              <w:rPr>
                <w:noProof/>
                <w:webHidden/>
              </w:rPr>
              <w:fldChar w:fldCharType="end"/>
            </w:r>
            <w:r w:rsidRPr="00607FCF">
              <w:rPr>
                <w:rStyle w:val="Hyperlink"/>
                <w:noProof/>
              </w:rPr>
              <w:fldChar w:fldCharType="end"/>
            </w:r>
          </w:ins>
        </w:p>
        <w:p w14:paraId="55C1949E" w14:textId="77777777" w:rsidR="00816A30" w:rsidRPr="00755270" w:rsidDel="00755270" w:rsidRDefault="00816A30">
          <w:pPr>
            <w:pStyle w:val="TOC1"/>
            <w:tabs>
              <w:tab w:val="right" w:leader="dot" w:pos="9628"/>
            </w:tabs>
            <w:rPr>
              <w:ins w:id="213" w:author="Zhang, Zhiwu" w:date="2017-09-03T14:03:00Z"/>
              <w:del w:id="214" w:author="Poissonfish Chen" w:date="2017-09-12T14:37:00Z"/>
              <w:rFonts w:ascii="Garamond" w:hAnsi="Garamond"/>
              <w:b w:val="0"/>
              <w:bCs w:val="0"/>
              <w:noProof/>
              <w:lang w:eastAsia="en-US"/>
              <w:rPrChange w:id="215" w:author="Poissonfish Chen" w:date="2017-09-12T14:37:00Z">
                <w:rPr>
                  <w:ins w:id="216" w:author="Zhang, Zhiwu" w:date="2017-09-03T14:03:00Z"/>
                  <w:del w:id="217" w:author="Poissonfish Chen" w:date="2017-09-12T14:37:00Z"/>
                  <w:b w:val="0"/>
                  <w:bCs w:val="0"/>
                  <w:noProof/>
                  <w:lang w:eastAsia="en-US"/>
                </w:rPr>
              </w:rPrChange>
            </w:rPr>
          </w:pPr>
          <w:ins w:id="218" w:author="Zhang, Zhiwu" w:date="2017-09-03T14:03:00Z">
            <w:del w:id="219" w:author="Poissonfish Chen" w:date="2017-09-12T14:37:00Z">
              <w:r w:rsidRPr="00755270" w:rsidDel="00755270">
                <w:rPr>
                  <w:rStyle w:val="Hyperlink"/>
                  <w:rFonts w:ascii="Garamond" w:eastAsia="Times New Roman" w:hAnsi="Garamond"/>
                  <w:b w:val="0"/>
                  <w:bCs w:val="0"/>
                  <w:noProof/>
                </w:rPr>
                <w:delText>Why iPat?</w:delText>
              </w:r>
              <w:r w:rsidRPr="00755270" w:rsidDel="00755270">
                <w:rPr>
                  <w:rFonts w:ascii="Garamond" w:hAnsi="Garamond"/>
                  <w:noProof/>
                  <w:webHidden/>
                  <w:rPrChange w:id="220" w:author="Poissonfish Chen" w:date="2017-09-12T14:37:00Z">
                    <w:rPr>
                      <w:noProof/>
                      <w:webHidden/>
                    </w:rPr>
                  </w:rPrChange>
                </w:rPr>
                <w:tab/>
                <w:delText>5</w:delText>
              </w:r>
            </w:del>
          </w:ins>
        </w:p>
        <w:p w14:paraId="7E6F5832" w14:textId="77777777" w:rsidR="00816A30" w:rsidRPr="00755270" w:rsidDel="00755270" w:rsidRDefault="00816A30">
          <w:pPr>
            <w:pStyle w:val="TOC1"/>
            <w:tabs>
              <w:tab w:val="right" w:leader="dot" w:pos="9628"/>
            </w:tabs>
            <w:rPr>
              <w:ins w:id="221" w:author="Zhang, Zhiwu" w:date="2017-09-03T14:03:00Z"/>
              <w:del w:id="222" w:author="Poissonfish Chen" w:date="2017-09-12T14:37:00Z"/>
              <w:rFonts w:ascii="Garamond" w:hAnsi="Garamond"/>
              <w:b w:val="0"/>
              <w:bCs w:val="0"/>
              <w:noProof/>
              <w:lang w:eastAsia="en-US"/>
              <w:rPrChange w:id="223" w:author="Poissonfish Chen" w:date="2017-09-12T14:37:00Z">
                <w:rPr>
                  <w:ins w:id="224" w:author="Zhang, Zhiwu" w:date="2017-09-03T14:03:00Z"/>
                  <w:del w:id="225" w:author="Poissonfish Chen" w:date="2017-09-12T14:37:00Z"/>
                  <w:b w:val="0"/>
                  <w:bCs w:val="0"/>
                  <w:noProof/>
                  <w:lang w:eastAsia="en-US"/>
                </w:rPr>
              </w:rPrChange>
            </w:rPr>
          </w:pPr>
          <w:ins w:id="226" w:author="Zhang, Zhiwu" w:date="2017-09-03T14:03:00Z">
            <w:del w:id="227" w:author="Poissonfish Chen" w:date="2017-09-12T14:37:00Z">
              <w:r w:rsidRPr="00755270" w:rsidDel="00755270">
                <w:rPr>
                  <w:rStyle w:val="Hyperlink"/>
                  <w:rFonts w:ascii="Garamond" w:hAnsi="Garamond"/>
                  <w:b w:val="0"/>
                  <w:bCs w:val="0"/>
                  <w:noProof/>
                </w:rPr>
                <w:delText>1. Getting start</w:delText>
              </w:r>
              <w:r w:rsidRPr="00755270" w:rsidDel="00755270">
                <w:rPr>
                  <w:rFonts w:ascii="Garamond" w:hAnsi="Garamond"/>
                  <w:noProof/>
                  <w:webHidden/>
                  <w:rPrChange w:id="228" w:author="Poissonfish Chen" w:date="2017-09-12T14:37:00Z">
                    <w:rPr>
                      <w:noProof/>
                      <w:webHidden/>
                    </w:rPr>
                  </w:rPrChange>
                </w:rPr>
                <w:tab/>
                <w:delText>5</w:delText>
              </w:r>
            </w:del>
          </w:ins>
        </w:p>
        <w:p w14:paraId="10977E76" w14:textId="77777777" w:rsidR="00816A30" w:rsidRPr="00755270" w:rsidDel="00755270" w:rsidRDefault="00816A30">
          <w:pPr>
            <w:pStyle w:val="TOC2"/>
            <w:tabs>
              <w:tab w:val="right" w:leader="dot" w:pos="9628"/>
            </w:tabs>
            <w:rPr>
              <w:ins w:id="229" w:author="Zhang, Zhiwu" w:date="2017-09-03T14:03:00Z"/>
              <w:del w:id="230" w:author="Poissonfish Chen" w:date="2017-09-12T14:37:00Z"/>
              <w:rFonts w:ascii="Garamond" w:hAnsi="Garamond"/>
              <w:b w:val="0"/>
              <w:bCs w:val="0"/>
              <w:noProof/>
              <w:sz w:val="24"/>
              <w:szCs w:val="24"/>
              <w:lang w:eastAsia="en-US"/>
              <w:rPrChange w:id="231" w:author="Poissonfish Chen" w:date="2017-09-12T14:37:00Z">
                <w:rPr>
                  <w:ins w:id="232" w:author="Zhang, Zhiwu" w:date="2017-09-03T14:03:00Z"/>
                  <w:del w:id="233" w:author="Poissonfish Chen" w:date="2017-09-12T14:37:00Z"/>
                  <w:b w:val="0"/>
                  <w:bCs w:val="0"/>
                  <w:noProof/>
                  <w:sz w:val="24"/>
                  <w:szCs w:val="24"/>
                  <w:lang w:eastAsia="en-US"/>
                </w:rPr>
              </w:rPrChange>
            </w:rPr>
          </w:pPr>
          <w:ins w:id="234" w:author="Zhang, Zhiwu" w:date="2017-09-03T14:03:00Z">
            <w:del w:id="235" w:author="Poissonfish Chen" w:date="2017-09-12T14:37:00Z">
              <w:r w:rsidRPr="00755270" w:rsidDel="00755270">
                <w:rPr>
                  <w:rStyle w:val="Hyperlink"/>
                  <w:rFonts w:ascii="Garamond" w:hAnsi="Garamond"/>
                  <w:b w:val="0"/>
                  <w:bCs w:val="0"/>
                  <w:noProof/>
                </w:rPr>
                <w:delText>1.1 Operation environment</w:delText>
              </w:r>
              <w:r w:rsidRPr="00755270" w:rsidDel="00755270">
                <w:rPr>
                  <w:rFonts w:ascii="Garamond" w:hAnsi="Garamond"/>
                  <w:noProof/>
                  <w:webHidden/>
                  <w:rPrChange w:id="236" w:author="Poissonfish Chen" w:date="2017-09-12T14:37:00Z">
                    <w:rPr>
                      <w:noProof/>
                      <w:webHidden/>
                    </w:rPr>
                  </w:rPrChange>
                </w:rPr>
                <w:tab/>
                <w:delText>5</w:delText>
              </w:r>
            </w:del>
          </w:ins>
        </w:p>
        <w:p w14:paraId="1EDB37EE" w14:textId="77777777" w:rsidR="00816A30" w:rsidRPr="00755270" w:rsidDel="00755270" w:rsidRDefault="00816A30">
          <w:pPr>
            <w:pStyle w:val="TOC2"/>
            <w:tabs>
              <w:tab w:val="right" w:leader="dot" w:pos="9628"/>
            </w:tabs>
            <w:rPr>
              <w:ins w:id="237" w:author="Zhang, Zhiwu" w:date="2017-09-03T14:03:00Z"/>
              <w:del w:id="238" w:author="Poissonfish Chen" w:date="2017-09-12T14:37:00Z"/>
              <w:rFonts w:ascii="Garamond" w:hAnsi="Garamond"/>
              <w:b w:val="0"/>
              <w:bCs w:val="0"/>
              <w:noProof/>
              <w:sz w:val="24"/>
              <w:szCs w:val="24"/>
              <w:lang w:eastAsia="en-US"/>
              <w:rPrChange w:id="239" w:author="Poissonfish Chen" w:date="2017-09-12T14:37:00Z">
                <w:rPr>
                  <w:ins w:id="240" w:author="Zhang, Zhiwu" w:date="2017-09-03T14:03:00Z"/>
                  <w:del w:id="241" w:author="Poissonfish Chen" w:date="2017-09-12T14:37:00Z"/>
                  <w:b w:val="0"/>
                  <w:bCs w:val="0"/>
                  <w:noProof/>
                  <w:sz w:val="24"/>
                  <w:szCs w:val="24"/>
                  <w:lang w:eastAsia="en-US"/>
                </w:rPr>
              </w:rPrChange>
            </w:rPr>
          </w:pPr>
          <w:ins w:id="242" w:author="Zhang, Zhiwu" w:date="2017-09-03T14:03:00Z">
            <w:del w:id="243" w:author="Poissonfish Chen" w:date="2017-09-12T14:37:00Z">
              <w:r w:rsidRPr="00755270" w:rsidDel="00755270">
                <w:rPr>
                  <w:rStyle w:val="Hyperlink"/>
                  <w:rFonts w:ascii="Garamond" w:hAnsi="Garamond"/>
                  <w:b w:val="0"/>
                  <w:bCs w:val="0"/>
                  <w:noProof/>
                </w:rPr>
                <w:delText>1.2 Set up R environment</w:delText>
              </w:r>
              <w:r w:rsidRPr="00755270" w:rsidDel="00755270">
                <w:rPr>
                  <w:rFonts w:ascii="Garamond" w:hAnsi="Garamond"/>
                  <w:noProof/>
                  <w:webHidden/>
                  <w:rPrChange w:id="244" w:author="Poissonfish Chen" w:date="2017-09-12T14:37:00Z">
                    <w:rPr>
                      <w:noProof/>
                      <w:webHidden/>
                    </w:rPr>
                  </w:rPrChange>
                </w:rPr>
                <w:tab/>
                <w:delText>5</w:delText>
              </w:r>
            </w:del>
          </w:ins>
        </w:p>
        <w:p w14:paraId="5AFD6EBD" w14:textId="77777777" w:rsidR="00816A30" w:rsidRPr="00755270" w:rsidDel="00755270" w:rsidRDefault="00816A30">
          <w:pPr>
            <w:pStyle w:val="TOC2"/>
            <w:tabs>
              <w:tab w:val="right" w:leader="dot" w:pos="9628"/>
            </w:tabs>
            <w:rPr>
              <w:ins w:id="245" w:author="Zhang, Zhiwu" w:date="2017-09-03T14:03:00Z"/>
              <w:del w:id="246" w:author="Poissonfish Chen" w:date="2017-09-12T14:37:00Z"/>
              <w:rFonts w:ascii="Garamond" w:hAnsi="Garamond"/>
              <w:b w:val="0"/>
              <w:bCs w:val="0"/>
              <w:noProof/>
              <w:sz w:val="24"/>
              <w:szCs w:val="24"/>
              <w:lang w:eastAsia="en-US"/>
              <w:rPrChange w:id="247" w:author="Poissonfish Chen" w:date="2017-09-12T14:37:00Z">
                <w:rPr>
                  <w:ins w:id="248" w:author="Zhang, Zhiwu" w:date="2017-09-03T14:03:00Z"/>
                  <w:del w:id="249" w:author="Poissonfish Chen" w:date="2017-09-12T14:37:00Z"/>
                  <w:b w:val="0"/>
                  <w:bCs w:val="0"/>
                  <w:noProof/>
                  <w:sz w:val="24"/>
                  <w:szCs w:val="24"/>
                  <w:lang w:eastAsia="en-US"/>
                </w:rPr>
              </w:rPrChange>
            </w:rPr>
          </w:pPr>
          <w:ins w:id="250" w:author="Zhang, Zhiwu" w:date="2017-09-03T14:03:00Z">
            <w:del w:id="251" w:author="Poissonfish Chen" w:date="2017-09-12T14:37:00Z">
              <w:r w:rsidRPr="00755270" w:rsidDel="00755270">
                <w:rPr>
                  <w:rStyle w:val="Hyperlink"/>
                  <w:rFonts w:ascii="Garamond" w:hAnsi="Garamond"/>
                  <w:b w:val="0"/>
                  <w:bCs w:val="0"/>
                  <w:noProof/>
                </w:rPr>
                <w:delText>1.3 Windows users</w:delText>
              </w:r>
              <w:r w:rsidRPr="00755270" w:rsidDel="00755270">
                <w:rPr>
                  <w:rFonts w:ascii="Garamond" w:hAnsi="Garamond"/>
                  <w:noProof/>
                  <w:webHidden/>
                  <w:rPrChange w:id="252" w:author="Poissonfish Chen" w:date="2017-09-12T14:37:00Z">
                    <w:rPr>
                      <w:noProof/>
                      <w:webHidden/>
                    </w:rPr>
                  </w:rPrChange>
                </w:rPr>
                <w:tab/>
                <w:delText>6</w:delText>
              </w:r>
            </w:del>
          </w:ins>
        </w:p>
        <w:p w14:paraId="478E3B3A" w14:textId="77777777" w:rsidR="00816A30" w:rsidRPr="00755270" w:rsidDel="00755270" w:rsidRDefault="00816A30">
          <w:pPr>
            <w:pStyle w:val="TOC2"/>
            <w:tabs>
              <w:tab w:val="right" w:leader="dot" w:pos="9628"/>
            </w:tabs>
            <w:rPr>
              <w:ins w:id="253" w:author="Zhang, Zhiwu" w:date="2017-09-03T14:03:00Z"/>
              <w:del w:id="254" w:author="Poissonfish Chen" w:date="2017-09-12T14:37:00Z"/>
              <w:rFonts w:ascii="Garamond" w:hAnsi="Garamond"/>
              <w:b w:val="0"/>
              <w:bCs w:val="0"/>
              <w:noProof/>
              <w:sz w:val="24"/>
              <w:szCs w:val="24"/>
              <w:lang w:eastAsia="en-US"/>
              <w:rPrChange w:id="255" w:author="Poissonfish Chen" w:date="2017-09-12T14:37:00Z">
                <w:rPr>
                  <w:ins w:id="256" w:author="Zhang, Zhiwu" w:date="2017-09-03T14:03:00Z"/>
                  <w:del w:id="257" w:author="Poissonfish Chen" w:date="2017-09-12T14:37:00Z"/>
                  <w:b w:val="0"/>
                  <w:bCs w:val="0"/>
                  <w:noProof/>
                  <w:sz w:val="24"/>
                  <w:szCs w:val="24"/>
                  <w:lang w:eastAsia="en-US"/>
                </w:rPr>
              </w:rPrChange>
            </w:rPr>
          </w:pPr>
          <w:ins w:id="258" w:author="Zhang, Zhiwu" w:date="2017-09-03T14:03:00Z">
            <w:del w:id="259" w:author="Poissonfish Chen" w:date="2017-09-12T14:37:00Z">
              <w:r w:rsidRPr="00755270" w:rsidDel="00755270">
                <w:rPr>
                  <w:rStyle w:val="Hyperlink"/>
                  <w:rFonts w:ascii="Garamond" w:hAnsi="Garamond"/>
                  <w:b w:val="0"/>
                  <w:bCs w:val="0"/>
                  <w:noProof/>
                </w:rPr>
                <w:delText>1.4 Mac OS users</w:delText>
              </w:r>
              <w:r w:rsidRPr="00755270" w:rsidDel="00755270">
                <w:rPr>
                  <w:rFonts w:ascii="Garamond" w:hAnsi="Garamond"/>
                  <w:noProof/>
                  <w:webHidden/>
                  <w:rPrChange w:id="260" w:author="Poissonfish Chen" w:date="2017-09-12T14:37:00Z">
                    <w:rPr>
                      <w:noProof/>
                      <w:webHidden/>
                    </w:rPr>
                  </w:rPrChange>
                </w:rPr>
                <w:tab/>
                <w:delText>6</w:delText>
              </w:r>
            </w:del>
          </w:ins>
        </w:p>
        <w:p w14:paraId="3682EF7F" w14:textId="77777777" w:rsidR="00816A30" w:rsidRPr="00755270" w:rsidDel="00755270" w:rsidRDefault="00816A30">
          <w:pPr>
            <w:pStyle w:val="TOC1"/>
            <w:tabs>
              <w:tab w:val="right" w:leader="dot" w:pos="9628"/>
            </w:tabs>
            <w:rPr>
              <w:ins w:id="261" w:author="Zhang, Zhiwu" w:date="2017-09-03T14:03:00Z"/>
              <w:del w:id="262" w:author="Poissonfish Chen" w:date="2017-09-12T14:37:00Z"/>
              <w:rFonts w:ascii="Garamond" w:hAnsi="Garamond"/>
              <w:b w:val="0"/>
              <w:bCs w:val="0"/>
              <w:noProof/>
              <w:lang w:eastAsia="en-US"/>
              <w:rPrChange w:id="263" w:author="Poissonfish Chen" w:date="2017-09-12T14:37:00Z">
                <w:rPr>
                  <w:ins w:id="264" w:author="Zhang, Zhiwu" w:date="2017-09-03T14:03:00Z"/>
                  <w:del w:id="265" w:author="Poissonfish Chen" w:date="2017-09-12T14:37:00Z"/>
                  <w:b w:val="0"/>
                  <w:bCs w:val="0"/>
                  <w:noProof/>
                  <w:lang w:eastAsia="en-US"/>
                </w:rPr>
              </w:rPrChange>
            </w:rPr>
          </w:pPr>
          <w:ins w:id="266" w:author="Zhang, Zhiwu" w:date="2017-09-03T14:03:00Z">
            <w:del w:id="267" w:author="Poissonfish Chen" w:date="2017-09-12T14:37:00Z">
              <w:r w:rsidRPr="00755270" w:rsidDel="00755270">
                <w:rPr>
                  <w:rStyle w:val="Hyperlink"/>
                  <w:rFonts w:ascii="Garamond" w:hAnsi="Garamond"/>
                  <w:b w:val="0"/>
                  <w:bCs w:val="0"/>
                  <w:noProof/>
                </w:rPr>
                <w:delText>2. Interface</w:delText>
              </w:r>
              <w:r w:rsidRPr="00755270" w:rsidDel="00755270">
                <w:rPr>
                  <w:rFonts w:ascii="Garamond" w:hAnsi="Garamond"/>
                  <w:noProof/>
                  <w:webHidden/>
                  <w:rPrChange w:id="268" w:author="Poissonfish Chen" w:date="2017-09-12T14:37:00Z">
                    <w:rPr>
                      <w:noProof/>
                      <w:webHidden/>
                    </w:rPr>
                  </w:rPrChange>
                </w:rPr>
                <w:tab/>
                <w:delText>7</w:delText>
              </w:r>
            </w:del>
          </w:ins>
        </w:p>
        <w:p w14:paraId="582AA34B" w14:textId="77777777" w:rsidR="00816A30" w:rsidRPr="00755270" w:rsidDel="00755270" w:rsidRDefault="00816A30">
          <w:pPr>
            <w:pStyle w:val="TOC2"/>
            <w:tabs>
              <w:tab w:val="right" w:leader="dot" w:pos="9628"/>
            </w:tabs>
            <w:rPr>
              <w:ins w:id="269" w:author="Zhang, Zhiwu" w:date="2017-09-03T14:03:00Z"/>
              <w:del w:id="270" w:author="Poissonfish Chen" w:date="2017-09-12T14:37:00Z"/>
              <w:rFonts w:ascii="Garamond" w:hAnsi="Garamond"/>
              <w:b w:val="0"/>
              <w:bCs w:val="0"/>
              <w:noProof/>
              <w:sz w:val="24"/>
              <w:szCs w:val="24"/>
              <w:lang w:eastAsia="en-US"/>
              <w:rPrChange w:id="271" w:author="Poissonfish Chen" w:date="2017-09-12T14:37:00Z">
                <w:rPr>
                  <w:ins w:id="272" w:author="Zhang, Zhiwu" w:date="2017-09-03T14:03:00Z"/>
                  <w:del w:id="273" w:author="Poissonfish Chen" w:date="2017-09-12T14:37:00Z"/>
                  <w:b w:val="0"/>
                  <w:bCs w:val="0"/>
                  <w:noProof/>
                  <w:sz w:val="24"/>
                  <w:szCs w:val="24"/>
                  <w:lang w:eastAsia="en-US"/>
                </w:rPr>
              </w:rPrChange>
            </w:rPr>
          </w:pPr>
          <w:ins w:id="274" w:author="Zhang, Zhiwu" w:date="2017-09-03T14:03:00Z">
            <w:del w:id="275" w:author="Poissonfish Chen" w:date="2017-09-12T14:37:00Z">
              <w:r w:rsidRPr="00755270" w:rsidDel="00755270">
                <w:rPr>
                  <w:rStyle w:val="Hyperlink"/>
                  <w:rFonts w:ascii="Garamond" w:hAnsi="Garamond"/>
                  <w:b w:val="0"/>
                  <w:bCs w:val="0"/>
                  <w:noProof/>
                </w:rPr>
                <w:delText>2.1 Import files</w:delText>
              </w:r>
              <w:r w:rsidRPr="00755270" w:rsidDel="00755270">
                <w:rPr>
                  <w:rFonts w:ascii="Garamond" w:hAnsi="Garamond"/>
                  <w:noProof/>
                  <w:webHidden/>
                  <w:rPrChange w:id="276" w:author="Poissonfish Chen" w:date="2017-09-12T14:37:00Z">
                    <w:rPr>
                      <w:noProof/>
                      <w:webHidden/>
                    </w:rPr>
                  </w:rPrChange>
                </w:rPr>
                <w:tab/>
                <w:delText>7</w:delText>
              </w:r>
            </w:del>
          </w:ins>
        </w:p>
        <w:p w14:paraId="76C74B03" w14:textId="77777777" w:rsidR="00816A30" w:rsidRPr="00755270" w:rsidDel="00755270" w:rsidRDefault="00816A30">
          <w:pPr>
            <w:pStyle w:val="TOC2"/>
            <w:tabs>
              <w:tab w:val="right" w:leader="dot" w:pos="9628"/>
            </w:tabs>
            <w:rPr>
              <w:ins w:id="277" w:author="Zhang, Zhiwu" w:date="2017-09-03T14:03:00Z"/>
              <w:del w:id="278" w:author="Poissonfish Chen" w:date="2017-09-12T14:37:00Z"/>
              <w:rFonts w:ascii="Garamond" w:hAnsi="Garamond"/>
              <w:b w:val="0"/>
              <w:bCs w:val="0"/>
              <w:noProof/>
              <w:sz w:val="24"/>
              <w:szCs w:val="24"/>
              <w:lang w:eastAsia="en-US"/>
              <w:rPrChange w:id="279" w:author="Poissonfish Chen" w:date="2017-09-12T14:37:00Z">
                <w:rPr>
                  <w:ins w:id="280" w:author="Zhang, Zhiwu" w:date="2017-09-03T14:03:00Z"/>
                  <w:del w:id="281" w:author="Poissonfish Chen" w:date="2017-09-12T14:37:00Z"/>
                  <w:b w:val="0"/>
                  <w:bCs w:val="0"/>
                  <w:noProof/>
                  <w:sz w:val="24"/>
                  <w:szCs w:val="24"/>
                  <w:lang w:eastAsia="en-US"/>
                </w:rPr>
              </w:rPrChange>
            </w:rPr>
          </w:pPr>
          <w:ins w:id="282" w:author="Zhang, Zhiwu" w:date="2017-09-03T14:03:00Z">
            <w:del w:id="283" w:author="Poissonfish Chen" w:date="2017-09-12T14:37:00Z">
              <w:r w:rsidRPr="00755270" w:rsidDel="00755270">
                <w:rPr>
                  <w:rStyle w:val="Hyperlink"/>
                  <w:rFonts w:ascii="Garamond" w:hAnsi="Garamond"/>
                  <w:b w:val="0"/>
                  <w:bCs w:val="0"/>
                  <w:noProof/>
                </w:rPr>
                <w:delText>2.2 Create a project</w:delText>
              </w:r>
              <w:r w:rsidRPr="00755270" w:rsidDel="00755270">
                <w:rPr>
                  <w:rFonts w:ascii="Garamond" w:hAnsi="Garamond"/>
                  <w:noProof/>
                  <w:webHidden/>
                  <w:rPrChange w:id="284" w:author="Poissonfish Chen" w:date="2017-09-12T14:37:00Z">
                    <w:rPr>
                      <w:noProof/>
                      <w:webHidden/>
                    </w:rPr>
                  </w:rPrChange>
                </w:rPr>
                <w:tab/>
                <w:delText>7</w:delText>
              </w:r>
            </w:del>
          </w:ins>
        </w:p>
        <w:p w14:paraId="569598F7" w14:textId="77777777" w:rsidR="00816A30" w:rsidRPr="00755270" w:rsidDel="00755270" w:rsidRDefault="00816A30">
          <w:pPr>
            <w:pStyle w:val="TOC2"/>
            <w:tabs>
              <w:tab w:val="right" w:leader="dot" w:pos="9628"/>
            </w:tabs>
            <w:rPr>
              <w:ins w:id="285" w:author="Zhang, Zhiwu" w:date="2017-09-03T14:03:00Z"/>
              <w:del w:id="286" w:author="Poissonfish Chen" w:date="2017-09-12T14:37:00Z"/>
              <w:rFonts w:ascii="Garamond" w:hAnsi="Garamond"/>
              <w:b w:val="0"/>
              <w:bCs w:val="0"/>
              <w:noProof/>
              <w:sz w:val="24"/>
              <w:szCs w:val="24"/>
              <w:lang w:eastAsia="en-US"/>
              <w:rPrChange w:id="287" w:author="Poissonfish Chen" w:date="2017-09-12T14:37:00Z">
                <w:rPr>
                  <w:ins w:id="288" w:author="Zhang, Zhiwu" w:date="2017-09-03T14:03:00Z"/>
                  <w:del w:id="289" w:author="Poissonfish Chen" w:date="2017-09-12T14:37:00Z"/>
                  <w:b w:val="0"/>
                  <w:bCs w:val="0"/>
                  <w:noProof/>
                  <w:sz w:val="24"/>
                  <w:szCs w:val="24"/>
                  <w:lang w:eastAsia="en-US"/>
                </w:rPr>
              </w:rPrChange>
            </w:rPr>
          </w:pPr>
          <w:ins w:id="290" w:author="Zhang, Zhiwu" w:date="2017-09-03T14:03:00Z">
            <w:del w:id="291" w:author="Poissonfish Chen" w:date="2017-09-12T14:37:00Z">
              <w:r w:rsidRPr="00755270" w:rsidDel="00755270">
                <w:rPr>
                  <w:rStyle w:val="Hyperlink"/>
                  <w:rFonts w:ascii="Garamond" w:hAnsi="Garamond"/>
                  <w:b w:val="0"/>
                  <w:bCs w:val="0"/>
                  <w:noProof/>
                </w:rPr>
                <w:delText>2.3 Covariates and kinship</w:delText>
              </w:r>
              <w:r w:rsidRPr="00755270" w:rsidDel="00755270">
                <w:rPr>
                  <w:rFonts w:ascii="Garamond" w:hAnsi="Garamond"/>
                  <w:noProof/>
                  <w:webHidden/>
                  <w:rPrChange w:id="292" w:author="Poissonfish Chen" w:date="2017-09-12T14:37:00Z">
                    <w:rPr>
                      <w:noProof/>
                      <w:webHidden/>
                    </w:rPr>
                  </w:rPrChange>
                </w:rPr>
                <w:tab/>
                <w:delText>8</w:delText>
              </w:r>
            </w:del>
          </w:ins>
        </w:p>
        <w:p w14:paraId="441A24B5" w14:textId="77777777" w:rsidR="00816A30" w:rsidRPr="00755270" w:rsidDel="00755270" w:rsidRDefault="00816A30">
          <w:pPr>
            <w:pStyle w:val="TOC2"/>
            <w:tabs>
              <w:tab w:val="right" w:leader="dot" w:pos="9628"/>
            </w:tabs>
            <w:rPr>
              <w:ins w:id="293" w:author="Zhang, Zhiwu" w:date="2017-09-03T14:03:00Z"/>
              <w:del w:id="294" w:author="Poissonfish Chen" w:date="2017-09-12T14:37:00Z"/>
              <w:rFonts w:ascii="Garamond" w:hAnsi="Garamond"/>
              <w:b w:val="0"/>
              <w:bCs w:val="0"/>
              <w:noProof/>
              <w:sz w:val="24"/>
              <w:szCs w:val="24"/>
              <w:lang w:eastAsia="en-US"/>
              <w:rPrChange w:id="295" w:author="Poissonfish Chen" w:date="2017-09-12T14:37:00Z">
                <w:rPr>
                  <w:ins w:id="296" w:author="Zhang, Zhiwu" w:date="2017-09-03T14:03:00Z"/>
                  <w:del w:id="297" w:author="Poissonfish Chen" w:date="2017-09-12T14:37:00Z"/>
                  <w:b w:val="0"/>
                  <w:bCs w:val="0"/>
                  <w:noProof/>
                  <w:sz w:val="24"/>
                  <w:szCs w:val="24"/>
                  <w:lang w:eastAsia="en-US"/>
                </w:rPr>
              </w:rPrChange>
            </w:rPr>
          </w:pPr>
          <w:ins w:id="298" w:author="Zhang, Zhiwu" w:date="2017-09-03T14:03:00Z">
            <w:del w:id="299" w:author="Poissonfish Chen" w:date="2017-09-12T14:37:00Z">
              <w:r w:rsidRPr="00755270" w:rsidDel="00755270">
                <w:rPr>
                  <w:rStyle w:val="Hyperlink"/>
                  <w:rFonts w:ascii="Garamond" w:hAnsi="Garamond"/>
                  <w:b w:val="0"/>
                  <w:bCs w:val="0"/>
                  <w:noProof/>
                </w:rPr>
                <w:delText>2.4 Define Your Analysis</w:delText>
              </w:r>
              <w:r w:rsidRPr="00755270" w:rsidDel="00755270">
                <w:rPr>
                  <w:rFonts w:ascii="Garamond" w:hAnsi="Garamond"/>
                  <w:noProof/>
                  <w:webHidden/>
                  <w:rPrChange w:id="300" w:author="Poissonfish Chen" w:date="2017-09-12T14:37:00Z">
                    <w:rPr>
                      <w:noProof/>
                      <w:webHidden/>
                    </w:rPr>
                  </w:rPrChange>
                </w:rPr>
                <w:tab/>
                <w:delText>9</w:delText>
              </w:r>
            </w:del>
          </w:ins>
        </w:p>
        <w:p w14:paraId="39FEF996" w14:textId="77777777" w:rsidR="00816A30" w:rsidRPr="00755270" w:rsidDel="00755270" w:rsidRDefault="00816A30">
          <w:pPr>
            <w:pStyle w:val="TOC2"/>
            <w:tabs>
              <w:tab w:val="right" w:leader="dot" w:pos="9628"/>
            </w:tabs>
            <w:rPr>
              <w:ins w:id="301" w:author="Zhang, Zhiwu" w:date="2017-09-03T14:03:00Z"/>
              <w:del w:id="302" w:author="Poissonfish Chen" w:date="2017-09-12T14:37:00Z"/>
              <w:rFonts w:ascii="Garamond" w:hAnsi="Garamond"/>
              <w:b w:val="0"/>
              <w:bCs w:val="0"/>
              <w:noProof/>
              <w:sz w:val="24"/>
              <w:szCs w:val="24"/>
              <w:lang w:eastAsia="en-US"/>
              <w:rPrChange w:id="303" w:author="Poissonfish Chen" w:date="2017-09-12T14:37:00Z">
                <w:rPr>
                  <w:ins w:id="304" w:author="Zhang, Zhiwu" w:date="2017-09-03T14:03:00Z"/>
                  <w:del w:id="305" w:author="Poissonfish Chen" w:date="2017-09-12T14:37:00Z"/>
                  <w:b w:val="0"/>
                  <w:bCs w:val="0"/>
                  <w:noProof/>
                  <w:sz w:val="24"/>
                  <w:szCs w:val="24"/>
                  <w:lang w:eastAsia="en-US"/>
                </w:rPr>
              </w:rPrChange>
            </w:rPr>
          </w:pPr>
          <w:ins w:id="306" w:author="Zhang, Zhiwu" w:date="2017-09-03T14:03:00Z">
            <w:del w:id="307" w:author="Poissonfish Chen" w:date="2017-09-12T14:37:00Z">
              <w:r w:rsidRPr="00755270" w:rsidDel="00755270">
                <w:rPr>
                  <w:rStyle w:val="Hyperlink"/>
                  <w:rFonts w:ascii="Garamond" w:hAnsi="Garamond"/>
                  <w:b w:val="0"/>
                  <w:bCs w:val="0"/>
                  <w:noProof/>
                </w:rPr>
                <w:delText>2.5 Run an analysis</w:delText>
              </w:r>
              <w:r w:rsidRPr="00755270" w:rsidDel="00755270">
                <w:rPr>
                  <w:rFonts w:ascii="Garamond" w:hAnsi="Garamond"/>
                  <w:noProof/>
                  <w:webHidden/>
                  <w:rPrChange w:id="308" w:author="Poissonfish Chen" w:date="2017-09-12T14:37:00Z">
                    <w:rPr>
                      <w:noProof/>
                      <w:webHidden/>
                    </w:rPr>
                  </w:rPrChange>
                </w:rPr>
                <w:tab/>
                <w:delText>10</w:delText>
              </w:r>
            </w:del>
          </w:ins>
        </w:p>
        <w:p w14:paraId="05B9D46D" w14:textId="77777777" w:rsidR="00816A30" w:rsidRPr="00755270" w:rsidDel="00755270" w:rsidRDefault="00816A30">
          <w:pPr>
            <w:pStyle w:val="TOC2"/>
            <w:tabs>
              <w:tab w:val="right" w:leader="dot" w:pos="9628"/>
            </w:tabs>
            <w:rPr>
              <w:ins w:id="309" w:author="Zhang, Zhiwu" w:date="2017-09-03T14:03:00Z"/>
              <w:del w:id="310" w:author="Poissonfish Chen" w:date="2017-09-12T14:37:00Z"/>
              <w:rFonts w:ascii="Garamond" w:hAnsi="Garamond"/>
              <w:b w:val="0"/>
              <w:bCs w:val="0"/>
              <w:noProof/>
              <w:sz w:val="24"/>
              <w:szCs w:val="24"/>
              <w:lang w:eastAsia="en-US"/>
              <w:rPrChange w:id="311" w:author="Poissonfish Chen" w:date="2017-09-12T14:37:00Z">
                <w:rPr>
                  <w:ins w:id="312" w:author="Zhang, Zhiwu" w:date="2017-09-03T14:03:00Z"/>
                  <w:del w:id="313" w:author="Poissonfish Chen" w:date="2017-09-12T14:37:00Z"/>
                  <w:b w:val="0"/>
                  <w:bCs w:val="0"/>
                  <w:noProof/>
                  <w:sz w:val="24"/>
                  <w:szCs w:val="24"/>
                  <w:lang w:eastAsia="en-US"/>
                </w:rPr>
              </w:rPrChange>
            </w:rPr>
          </w:pPr>
          <w:ins w:id="314" w:author="Zhang, Zhiwu" w:date="2017-09-03T14:03:00Z">
            <w:del w:id="315" w:author="Poissonfish Chen" w:date="2017-09-12T14:37:00Z">
              <w:r w:rsidRPr="00755270" w:rsidDel="00755270">
                <w:rPr>
                  <w:rStyle w:val="Hyperlink"/>
                  <w:rFonts w:ascii="Garamond" w:hAnsi="Garamond"/>
                  <w:b w:val="0"/>
                  <w:bCs w:val="0"/>
                  <w:noProof/>
                </w:rPr>
                <w:delText>2.6 Inspect the result</w:delText>
              </w:r>
              <w:r w:rsidRPr="00755270" w:rsidDel="00755270">
                <w:rPr>
                  <w:rFonts w:ascii="Garamond" w:hAnsi="Garamond"/>
                  <w:noProof/>
                  <w:webHidden/>
                  <w:rPrChange w:id="316" w:author="Poissonfish Chen" w:date="2017-09-12T14:37:00Z">
                    <w:rPr>
                      <w:noProof/>
                      <w:webHidden/>
                    </w:rPr>
                  </w:rPrChange>
                </w:rPr>
                <w:tab/>
                <w:delText>11</w:delText>
              </w:r>
            </w:del>
          </w:ins>
        </w:p>
        <w:p w14:paraId="45170069" w14:textId="77777777" w:rsidR="00816A30" w:rsidRPr="00755270" w:rsidDel="00755270" w:rsidRDefault="00816A30">
          <w:pPr>
            <w:pStyle w:val="TOC2"/>
            <w:tabs>
              <w:tab w:val="right" w:leader="dot" w:pos="9628"/>
            </w:tabs>
            <w:rPr>
              <w:ins w:id="317" w:author="Zhang, Zhiwu" w:date="2017-09-03T14:03:00Z"/>
              <w:del w:id="318" w:author="Poissonfish Chen" w:date="2017-09-12T14:37:00Z"/>
              <w:rFonts w:ascii="Garamond" w:hAnsi="Garamond"/>
              <w:b w:val="0"/>
              <w:bCs w:val="0"/>
              <w:noProof/>
              <w:sz w:val="24"/>
              <w:szCs w:val="24"/>
              <w:lang w:eastAsia="en-US"/>
              <w:rPrChange w:id="319" w:author="Poissonfish Chen" w:date="2017-09-12T14:37:00Z">
                <w:rPr>
                  <w:ins w:id="320" w:author="Zhang, Zhiwu" w:date="2017-09-03T14:03:00Z"/>
                  <w:del w:id="321" w:author="Poissonfish Chen" w:date="2017-09-12T14:37:00Z"/>
                  <w:b w:val="0"/>
                  <w:bCs w:val="0"/>
                  <w:noProof/>
                  <w:sz w:val="24"/>
                  <w:szCs w:val="24"/>
                  <w:lang w:eastAsia="en-US"/>
                </w:rPr>
              </w:rPrChange>
            </w:rPr>
          </w:pPr>
          <w:ins w:id="322" w:author="Zhang, Zhiwu" w:date="2017-09-03T14:03:00Z">
            <w:del w:id="323" w:author="Poissonfish Chen" w:date="2017-09-12T14:37:00Z">
              <w:r w:rsidRPr="00755270" w:rsidDel="00755270">
                <w:rPr>
                  <w:rStyle w:val="Hyperlink"/>
                  <w:rFonts w:ascii="Garamond" w:hAnsi="Garamond"/>
                  <w:b w:val="0"/>
                  <w:bCs w:val="0"/>
                  <w:noProof/>
                </w:rPr>
                <w:delText>2.7 Remove files from iPat</w:delText>
              </w:r>
              <w:r w:rsidRPr="00755270" w:rsidDel="00755270">
                <w:rPr>
                  <w:rFonts w:ascii="Garamond" w:hAnsi="Garamond"/>
                  <w:noProof/>
                  <w:webHidden/>
                  <w:rPrChange w:id="324" w:author="Poissonfish Chen" w:date="2017-09-12T14:37:00Z">
                    <w:rPr>
                      <w:noProof/>
                      <w:webHidden/>
                    </w:rPr>
                  </w:rPrChange>
                </w:rPr>
                <w:tab/>
                <w:delText>12</w:delText>
              </w:r>
            </w:del>
          </w:ins>
        </w:p>
        <w:p w14:paraId="1E77996F" w14:textId="77777777" w:rsidR="00816A30" w:rsidRPr="00755270" w:rsidDel="00755270" w:rsidRDefault="00816A30">
          <w:pPr>
            <w:pStyle w:val="TOC1"/>
            <w:tabs>
              <w:tab w:val="right" w:leader="dot" w:pos="9628"/>
            </w:tabs>
            <w:rPr>
              <w:ins w:id="325" w:author="Zhang, Zhiwu" w:date="2017-09-03T14:03:00Z"/>
              <w:del w:id="326" w:author="Poissonfish Chen" w:date="2017-09-12T14:37:00Z"/>
              <w:rFonts w:ascii="Garamond" w:hAnsi="Garamond"/>
              <w:b w:val="0"/>
              <w:bCs w:val="0"/>
              <w:noProof/>
              <w:lang w:eastAsia="en-US"/>
              <w:rPrChange w:id="327" w:author="Poissonfish Chen" w:date="2017-09-12T14:37:00Z">
                <w:rPr>
                  <w:ins w:id="328" w:author="Zhang, Zhiwu" w:date="2017-09-03T14:03:00Z"/>
                  <w:del w:id="329" w:author="Poissonfish Chen" w:date="2017-09-12T14:37:00Z"/>
                  <w:b w:val="0"/>
                  <w:bCs w:val="0"/>
                  <w:noProof/>
                  <w:lang w:eastAsia="en-US"/>
                </w:rPr>
              </w:rPrChange>
            </w:rPr>
          </w:pPr>
          <w:ins w:id="330" w:author="Zhang, Zhiwu" w:date="2017-09-03T14:03:00Z">
            <w:del w:id="331" w:author="Poissonfish Chen" w:date="2017-09-12T14:37:00Z">
              <w:r w:rsidRPr="00755270" w:rsidDel="00755270">
                <w:rPr>
                  <w:rStyle w:val="Hyperlink"/>
                  <w:rFonts w:ascii="Garamond" w:hAnsi="Garamond"/>
                  <w:noProof/>
                  <w:rPrChange w:id="332" w:author="Poissonfish Chen" w:date="2017-09-12T14:37:00Z">
                    <w:rPr>
                      <w:rStyle w:val="Hyperlink"/>
                      <w:noProof/>
                    </w:rPr>
                  </w:rPrChange>
                </w:rPr>
                <w:delText>3. File formats</w:delText>
              </w:r>
              <w:r w:rsidRPr="00755270" w:rsidDel="00755270">
                <w:rPr>
                  <w:rFonts w:ascii="Garamond" w:hAnsi="Garamond"/>
                  <w:noProof/>
                  <w:webHidden/>
                  <w:rPrChange w:id="333" w:author="Poissonfish Chen" w:date="2017-09-12T14:37:00Z">
                    <w:rPr>
                      <w:noProof/>
                      <w:webHidden/>
                    </w:rPr>
                  </w:rPrChange>
                </w:rPr>
                <w:tab/>
                <w:delText>14</w:delText>
              </w:r>
            </w:del>
          </w:ins>
        </w:p>
        <w:p w14:paraId="6D45F044" w14:textId="77777777" w:rsidR="00816A30" w:rsidRPr="00755270" w:rsidDel="00755270" w:rsidRDefault="00816A30">
          <w:pPr>
            <w:pStyle w:val="TOC2"/>
            <w:tabs>
              <w:tab w:val="right" w:leader="dot" w:pos="9628"/>
            </w:tabs>
            <w:rPr>
              <w:ins w:id="334" w:author="Zhang, Zhiwu" w:date="2017-09-03T14:03:00Z"/>
              <w:del w:id="335" w:author="Poissonfish Chen" w:date="2017-09-12T14:37:00Z"/>
              <w:rFonts w:ascii="Garamond" w:hAnsi="Garamond"/>
              <w:b w:val="0"/>
              <w:bCs w:val="0"/>
              <w:noProof/>
              <w:sz w:val="24"/>
              <w:szCs w:val="24"/>
              <w:lang w:eastAsia="en-US"/>
              <w:rPrChange w:id="336" w:author="Poissonfish Chen" w:date="2017-09-12T14:37:00Z">
                <w:rPr>
                  <w:ins w:id="337" w:author="Zhang, Zhiwu" w:date="2017-09-03T14:03:00Z"/>
                  <w:del w:id="338" w:author="Poissonfish Chen" w:date="2017-09-12T14:37:00Z"/>
                  <w:b w:val="0"/>
                  <w:bCs w:val="0"/>
                  <w:noProof/>
                  <w:sz w:val="24"/>
                  <w:szCs w:val="24"/>
                  <w:lang w:eastAsia="en-US"/>
                </w:rPr>
              </w:rPrChange>
            </w:rPr>
          </w:pPr>
          <w:ins w:id="339" w:author="Zhang, Zhiwu" w:date="2017-09-03T14:03:00Z">
            <w:del w:id="340" w:author="Poissonfish Chen" w:date="2017-09-12T14:37:00Z">
              <w:r w:rsidRPr="00755270" w:rsidDel="00755270">
                <w:rPr>
                  <w:rStyle w:val="Hyperlink"/>
                  <w:rFonts w:ascii="Garamond" w:hAnsi="Garamond"/>
                  <w:noProof/>
                  <w:rPrChange w:id="341" w:author="Poissonfish Chen" w:date="2017-09-12T14:37:00Z">
                    <w:rPr>
                      <w:rStyle w:val="Hyperlink"/>
                      <w:noProof/>
                    </w:rPr>
                  </w:rPrChange>
                </w:rPr>
                <w:delText>3.1 Phenotype</w:delText>
              </w:r>
              <w:r w:rsidRPr="00755270" w:rsidDel="00755270">
                <w:rPr>
                  <w:rFonts w:ascii="Garamond" w:hAnsi="Garamond"/>
                  <w:noProof/>
                  <w:webHidden/>
                  <w:rPrChange w:id="342" w:author="Poissonfish Chen" w:date="2017-09-12T14:37:00Z">
                    <w:rPr>
                      <w:noProof/>
                      <w:webHidden/>
                    </w:rPr>
                  </w:rPrChange>
                </w:rPr>
                <w:tab/>
                <w:delText>14</w:delText>
              </w:r>
            </w:del>
          </w:ins>
        </w:p>
        <w:p w14:paraId="2F1F62B4" w14:textId="77777777" w:rsidR="00816A30" w:rsidRPr="00755270" w:rsidDel="00755270" w:rsidRDefault="00816A30">
          <w:pPr>
            <w:pStyle w:val="TOC2"/>
            <w:tabs>
              <w:tab w:val="right" w:leader="dot" w:pos="9628"/>
            </w:tabs>
            <w:rPr>
              <w:ins w:id="343" w:author="Zhang, Zhiwu" w:date="2017-09-03T14:03:00Z"/>
              <w:del w:id="344" w:author="Poissonfish Chen" w:date="2017-09-12T14:37:00Z"/>
              <w:rFonts w:ascii="Garamond" w:hAnsi="Garamond"/>
              <w:b w:val="0"/>
              <w:bCs w:val="0"/>
              <w:noProof/>
              <w:sz w:val="24"/>
              <w:szCs w:val="24"/>
              <w:lang w:eastAsia="en-US"/>
              <w:rPrChange w:id="345" w:author="Poissonfish Chen" w:date="2017-09-12T14:37:00Z">
                <w:rPr>
                  <w:ins w:id="346" w:author="Zhang, Zhiwu" w:date="2017-09-03T14:03:00Z"/>
                  <w:del w:id="347" w:author="Poissonfish Chen" w:date="2017-09-12T14:37:00Z"/>
                  <w:b w:val="0"/>
                  <w:bCs w:val="0"/>
                  <w:noProof/>
                  <w:sz w:val="24"/>
                  <w:szCs w:val="24"/>
                  <w:lang w:eastAsia="en-US"/>
                </w:rPr>
              </w:rPrChange>
            </w:rPr>
          </w:pPr>
          <w:ins w:id="348" w:author="Zhang, Zhiwu" w:date="2017-09-03T14:03:00Z">
            <w:del w:id="349" w:author="Poissonfish Chen" w:date="2017-09-12T14:37:00Z">
              <w:r w:rsidRPr="00755270" w:rsidDel="00755270">
                <w:rPr>
                  <w:rStyle w:val="Hyperlink"/>
                  <w:rFonts w:ascii="Garamond" w:hAnsi="Garamond"/>
                  <w:noProof/>
                  <w:rPrChange w:id="350" w:author="Poissonfish Chen" w:date="2017-09-12T14:37:00Z">
                    <w:rPr>
                      <w:rStyle w:val="Hyperlink"/>
                      <w:noProof/>
                    </w:rPr>
                  </w:rPrChange>
                </w:rPr>
                <w:delText>3.2 Genotype</w:delText>
              </w:r>
              <w:r w:rsidRPr="00755270" w:rsidDel="00755270">
                <w:rPr>
                  <w:rFonts w:ascii="Garamond" w:hAnsi="Garamond"/>
                  <w:noProof/>
                  <w:webHidden/>
                  <w:rPrChange w:id="351" w:author="Poissonfish Chen" w:date="2017-09-12T14:37:00Z">
                    <w:rPr>
                      <w:noProof/>
                      <w:webHidden/>
                    </w:rPr>
                  </w:rPrChange>
                </w:rPr>
                <w:tab/>
                <w:delText>15</w:delText>
              </w:r>
            </w:del>
          </w:ins>
        </w:p>
        <w:p w14:paraId="621A72EC" w14:textId="77777777" w:rsidR="00816A30" w:rsidRPr="00755270" w:rsidDel="00755270" w:rsidRDefault="00816A30">
          <w:pPr>
            <w:pStyle w:val="TOC3"/>
            <w:tabs>
              <w:tab w:val="right" w:leader="dot" w:pos="9628"/>
            </w:tabs>
            <w:rPr>
              <w:ins w:id="352" w:author="Zhang, Zhiwu" w:date="2017-09-03T14:03:00Z"/>
              <w:del w:id="353" w:author="Poissonfish Chen" w:date="2017-09-12T14:37:00Z"/>
              <w:rFonts w:ascii="Garamond" w:hAnsi="Garamond"/>
              <w:noProof/>
              <w:sz w:val="24"/>
              <w:szCs w:val="24"/>
              <w:lang w:eastAsia="en-US"/>
              <w:rPrChange w:id="354" w:author="Poissonfish Chen" w:date="2017-09-12T14:37:00Z">
                <w:rPr>
                  <w:ins w:id="355" w:author="Zhang, Zhiwu" w:date="2017-09-03T14:03:00Z"/>
                  <w:del w:id="356" w:author="Poissonfish Chen" w:date="2017-09-12T14:37:00Z"/>
                  <w:noProof/>
                  <w:sz w:val="24"/>
                  <w:szCs w:val="24"/>
                  <w:lang w:eastAsia="en-US"/>
                </w:rPr>
              </w:rPrChange>
            </w:rPr>
          </w:pPr>
          <w:ins w:id="357" w:author="Zhang, Zhiwu" w:date="2017-09-03T14:03:00Z">
            <w:del w:id="358" w:author="Poissonfish Chen" w:date="2017-09-12T14:37:00Z">
              <w:r w:rsidRPr="00755270" w:rsidDel="00755270">
                <w:rPr>
                  <w:rStyle w:val="Hyperlink"/>
                  <w:rFonts w:ascii="Garamond" w:hAnsi="Garamond"/>
                  <w:noProof/>
                </w:rPr>
                <w:delText>3.2.1 Hapmap</w:delText>
              </w:r>
              <w:r w:rsidRPr="00755270" w:rsidDel="00755270">
                <w:rPr>
                  <w:rFonts w:ascii="Garamond" w:hAnsi="Garamond"/>
                  <w:noProof/>
                  <w:webHidden/>
                  <w:rPrChange w:id="359" w:author="Poissonfish Chen" w:date="2017-09-12T14:37:00Z">
                    <w:rPr>
                      <w:noProof/>
                      <w:webHidden/>
                    </w:rPr>
                  </w:rPrChange>
                </w:rPr>
                <w:tab/>
                <w:delText>15</w:delText>
              </w:r>
            </w:del>
          </w:ins>
        </w:p>
        <w:p w14:paraId="2BB7B847" w14:textId="77777777" w:rsidR="00816A30" w:rsidRPr="00755270" w:rsidDel="00755270" w:rsidRDefault="00816A30">
          <w:pPr>
            <w:pStyle w:val="TOC3"/>
            <w:tabs>
              <w:tab w:val="right" w:leader="dot" w:pos="9628"/>
            </w:tabs>
            <w:rPr>
              <w:ins w:id="360" w:author="Zhang, Zhiwu" w:date="2017-09-03T14:03:00Z"/>
              <w:del w:id="361" w:author="Poissonfish Chen" w:date="2017-09-12T14:37:00Z"/>
              <w:rFonts w:ascii="Garamond" w:hAnsi="Garamond"/>
              <w:noProof/>
              <w:sz w:val="24"/>
              <w:szCs w:val="24"/>
              <w:lang w:eastAsia="en-US"/>
              <w:rPrChange w:id="362" w:author="Poissonfish Chen" w:date="2017-09-12T14:37:00Z">
                <w:rPr>
                  <w:ins w:id="363" w:author="Zhang, Zhiwu" w:date="2017-09-03T14:03:00Z"/>
                  <w:del w:id="364" w:author="Poissonfish Chen" w:date="2017-09-12T14:37:00Z"/>
                  <w:noProof/>
                  <w:sz w:val="24"/>
                  <w:szCs w:val="24"/>
                  <w:lang w:eastAsia="en-US"/>
                </w:rPr>
              </w:rPrChange>
            </w:rPr>
          </w:pPr>
          <w:ins w:id="365" w:author="Zhang, Zhiwu" w:date="2017-09-03T14:03:00Z">
            <w:del w:id="366" w:author="Poissonfish Chen" w:date="2017-09-12T14:37:00Z">
              <w:r w:rsidRPr="00755270" w:rsidDel="00755270">
                <w:rPr>
                  <w:rStyle w:val="Hyperlink"/>
                  <w:rFonts w:ascii="Garamond" w:hAnsi="Garamond"/>
                  <w:noProof/>
                </w:rPr>
                <w:delText>3.2.2 Numeric</w:delText>
              </w:r>
              <w:r w:rsidRPr="00755270" w:rsidDel="00755270">
                <w:rPr>
                  <w:rFonts w:ascii="Garamond" w:hAnsi="Garamond"/>
                  <w:noProof/>
                  <w:webHidden/>
                  <w:rPrChange w:id="367" w:author="Poissonfish Chen" w:date="2017-09-12T14:37:00Z">
                    <w:rPr>
                      <w:noProof/>
                      <w:webHidden/>
                    </w:rPr>
                  </w:rPrChange>
                </w:rPr>
                <w:tab/>
                <w:delText>15</w:delText>
              </w:r>
            </w:del>
          </w:ins>
        </w:p>
        <w:p w14:paraId="42254EE3" w14:textId="77777777" w:rsidR="00816A30" w:rsidRPr="00755270" w:rsidDel="00755270" w:rsidRDefault="00816A30">
          <w:pPr>
            <w:pStyle w:val="TOC3"/>
            <w:tabs>
              <w:tab w:val="right" w:leader="dot" w:pos="9628"/>
            </w:tabs>
            <w:rPr>
              <w:ins w:id="368" w:author="Zhang, Zhiwu" w:date="2017-09-03T14:03:00Z"/>
              <w:del w:id="369" w:author="Poissonfish Chen" w:date="2017-09-12T14:37:00Z"/>
              <w:rFonts w:ascii="Garamond" w:hAnsi="Garamond"/>
              <w:noProof/>
              <w:sz w:val="24"/>
              <w:szCs w:val="24"/>
              <w:lang w:eastAsia="en-US"/>
              <w:rPrChange w:id="370" w:author="Poissonfish Chen" w:date="2017-09-12T14:37:00Z">
                <w:rPr>
                  <w:ins w:id="371" w:author="Zhang, Zhiwu" w:date="2017-09-03T14:03:00Z"/>
                  <w:del w:id="372" w:author="Poissonfish Chen" w:date="2017-09-12T14:37:00Z"/>
                  <w:noProof/>
                  <w:sz w:val="24"/>
                  <w:szCs w:val="24"/>
                  <w:lang w:eastAsia="en-US"/>
                </w:rPr>
              </w:rPrChange>
            </w:rPr>
          </w:pPr>
          <w:ins w:id="373" w:author="Zhang, Zhiwu" w:date="2017-09-03T14:03:00Z">
            <w:del w:id="374" w:author="Poissonfish Chen" w:date="2017-09-12T14:37:00Z">
              <w:r w:rsidRPr="00755270" w:rsidDel="00755270">
                <w:rPr>
                  <w:rStyle w:val="Hyperlink"/>
                  <w:rFonts w:ascii="Garamond" w:hAnsi="Garamond"/>
                  <w:noProof/>
                </w:rPr>
                <w:delText>3.2.3 VCF</w:delText>
              </w:r>
              <w:r w:rsidRPr="00755270" w:rsidDel="00755270">
                <w:rPr>
                  <w:rFonts w:ascii="Garamond" w:hAnsi="Garamond"/>
                  <w:noProof/>
                  <w:webHidden/>
                  <w:rPrChange w:id="375" w:author="Poissonfish Chen" w:date="2017-09-12T14:37:00Z">
                    <w:rPr>
                      <w:noProof/>
                      <w:webHidden/>
                    </w:rPr>
                  </w:rPrChange>
                </w:rPr>
                <w:tab/>
                <w:delText>15</w:delText>
              </w:r>
            </w:del>
          </w:ins>
        </w:p>
        <w:p w14:paraId="2C50452A" w14:textId="77777777" w:rsidR="00816A30" w:rsidRPr="00755270" w:rsidDel="00755270" w:rsidRDefault="00816A30">
          <w:pPr>
            <w:pStyle w:val="TOC3"/>
            <w:tabs>
              <w:tab w:val="right" w:leader="dot" w:pos="9628"/>
            </w:tabs>
            <w:rPr>
              <w:ins w:id="376" w:author="Zhang, Zhiwu" w:date="2017-09-03T14:03:00Z"/>
              <w:del w:id="377" w:author="Poissonfish Chen" w:date="2017-09-12T14:37:00Z"/>
              <w:rFonts w:ascii="Garamond" w:hAnsi="Garamond"/>
              <w:noProof/>
              <w:sz w:val="24"/>
              <w:szCs w:val="24"/>
              <w:lang w:eastAsia="en-US"/>
              <w:rPrChange w:id="378" w:author="Poissonfish Chen" w:date="2017-09-12T14:37:00Z">
                <w:rPr>
                  <w:ins w:id="379" w:author="Zhang, Zhiwu" w:date="2017-09-03T14:03:00Z"/>
                  <w:del w:id="380" w:author="Poissonfish Chen" w:date="2017-09-12T14:37:00Z"/>
                  <w:noProof/>
                  <w:sz w:val="24"/>
                  <w:szCs w:val="24"/>
                  <w:lang w:eastAsia="en-US"/>
                </w:rPr>
              </w:rPrChange>
            </w:rPr>
          </w:pPr>
          <w:ins w:id="381" w:author="Zhang, Zhiwu" w:date="2017-09-03T14:03:00Z">
            <w:del w:id="382" w:author="Poissonfish Chen" w:date="2017-09-12T14:37:00Z">
              <w:r w:rsidRPr="00755270" w:rsidDel="00755270">
                <w:rPr>
                  <w:rStyle w:val="Hyperlink"/>
                  <w:rFonts w:ascii="Garamond" w:hAnsi="Garamond"/>
                  <w:noProof/>
                </w:rPr>
                <w:delText xml:space="preserve">3.2.4 PLINK (the header </w:delText>
              </w:r>
              <w:r w:rsidRPr="00755270" w:rsidDel="00755270">
                <w:rPr>
                  <w:rStyle w:val="Hyperlink"/>
                  <w:rFonts w:ascii="Garamond" w:hAnsi="Garamond"/>
                  <w:b/>
                  <w:noProof/>
                </w:rPr>
                <w:delText>should</w:delText>
              </w:r>
              <w:r w:rsidRPr="00755270" w:rsidDel="00755270">
                <w:rPr>
                  <w:rStyle w:val="Hyperlink"/>
                  <w:rFonts w:ascii="Garamond" w:hAnsi="Garamond"/>
                  <w:noProof/>
                </w:rPr>
                <w:delText xml:space="preserve"> be removed)</w:delText>
              </w:r>
              <w:r w:rsidRPr="00755270" w:rsidDel="00755270">
                <w:rPr>
                  <w:rFonts w:ascii="Garamond" w:hAnsi="Garamond"/>
                  <w:noProof/>
                  <w:webHidden/>
                  <w:rPrChange w:id="383" w:author="Poissonfish Chen" w:date="2017-09-12T14:37:00Z">
                    <w:rPr>
                      <w:noProof/>
                      <w:webHidden/>
                    </w:rPr>
                  </w:rPrChange>
                </w:rPr>
                <w:tab/>
                <w:delText>15</w:delText>
              </w:r>
            </w:del>
          </w:ins>
        </w:p>
        <w:p w14:paraId="1E7A28E9" w14:textId="77777777" w:rsidR="00816A30" w:rsidRPr="00755270" w:rsidDel="00755270" w:rsidRDefault="00816A30">
          <w:pPr>
            <w:pStyle w:val="TOC3"/>
            <w:tabs>
              <w:tab w:val="right" w:leader="dot" w:pos="9628"/>
            </w:tabs>
            <w:rPr>
              <w:ins w:id="384" w:author="Zhang, Zhiwu" w:date="2017-09-03T14:03:00Z"/>
              <w:del w:id="385" w:author="Poissonfish Chen" w:date="2017-09-12T14:37:00Z"/>
              <w:rFonts w:ascii="Garamond" w:hAnsi="Garamond"/>
              <w:noProof/>
              <w:sz w:val="24"/>
              <w:szCs w:val="24"/>
              <w:lang w:eastAsia="en-US"/>
              <w:rPrChange w:id="386" w:author="Poissonfish Chen" w:date="2017-09-12T14:37:00Z">
                <w:rPr>
                  <w:ins w:id="387" w:author="Zhang, Zhiwu" w:date="2017-09-03T14:03:00Z"/>
                  <w:del w:id="388" w:author="Poissonfish Chen" w:date="2017-09-12T14:37:00Z"/>
                  <w:noProof/>
                  <w:sz w:val="24"/>
                  <w:szCs w:val="24"/>
                  <w:lang w:eastAsia="en-US"/>
                </w:rPr>
              </w:rPrChange>
            </w:rPr>
          </w:pPr>
          <w:ins w:id="389" w:author="Zhang, Zhiwu" w:date="2017-09-03T14:03:00Z">
            <w:del w:id="390" w:author="Poissonfish Chen" w:date="2017-09-12T14:37:00Z">
              <w:r w:rsidRPr="00755270" w:rsidDel="00755270">
                <w:rPr>
                  <w:rStyle w:val="Hyperlink"/>
                  <w:rFonts w:ascii="Garamond" w:hAnsi="Garamond"/>
                  <w:noProof/>
                </w:rPr>
                <w:delText xml:space="preserve">3.2.5 Binary PLINK (the header </w:delText>
              </w:r>
              <w:r w:rsidRPr="00755270" w:rsidDel="00755270">
                <w:rPr>
                  <w:rStyle w:val="Hyperlink"/>
                  <w:rFonts w:ascii="Garamond" w:hAnsi="Garamond"/>
                  <w:b/>
                  <w:noProof/>
                </w:rPr>
                <w:delText>should</w:delText>
              </w:r>
              <w:r w:rsidRPr="00755270" w:rsidDel="00755270">
                <w:rPr>
                  <w:rStyle w:val="Hyperlink"/>
                  <w:rFonts w:ascii="Garamond" w:hAnsi="Garamond"/>
                  <w:noProof/>
                </w:rPr>
                <w:delText xml:space="preserve"> be removed)</w:delText>
              </w:r>
              <w:r w:rsidRPr="00755270" w:rsidDel="00755270">
                <w:rPr>
                  <w:rFonts w:ascii="Garamond" w:hAnsi="Garamond"/>
                  <w:noProof/>
                  <w:webHidden/>
                  <w:rPrChange w:id="391" w:author="Poissonfish Chen" w:date="2017-09-12T14:37:00Z">
                    <w:rPr>
                      <w:noProof/>
                      <w:webHidden/>
                    </w:rPr>
                  </w:rPrChange>
                </w:rPr>
                <w:tab/>
                <w:delText>16</w:delText>
              </w:r>
            </w:del>
          </w:ins>
        </w:p>
        <w:p w14:paraId="4F804584" w14:textId="77777777" w:rsidR="00816A30" w:rsidRPr="00755270" w:rsidDel="00755270" w:rsidRDefault="00816A30">
          <w:pPr>
            <w:pStyle w:val="TOC2"/>
            <w:tabs>
              <w:tab w:val="right" w:leader="dot" w:pos="9628"/>
            </w:tabs>
            <w:rPr>
              <w:ins w:id="392" w:author="Zhang, Zhiwu" w:date="2017-09-03T14:03:00Z"/>
              <w:del w:id="393" w:author="Poissonfish Chen" w:date="2017-09-12T14:37:00Z"/>
              <w:rFonts w:ascii="Garamond" w:hAnsi="Garamond"/>
              <w:b w:val="0"/>
              <w:bCs w:val="0"/>
              <w:noProof/>
              <w:sz w:val="24"/>
              <w:szCs w:val="24"/>
              <w:lang w:eastAsia="en-US"/>
              <w:rPrChange w:id="394" w:author="Poissonfish Chen" w:date="2017-09-12T14:37:00Z">
                <w:rPr>
                  <w:ins w:id="395" w:author="Zhang, Zhiwu" w:date="2017-09-03T14:03:00Z"/>
                  <w:del w:id="396" w:author="Poissonfish Chen" w:date="2017-09-12T14:37:00Z"/>
                  <w:b w:val="0"/>
                  <w:bCs w:val="0"/>
                  <w:noProof/>
                  <w:sz w:val="24"/>
                  <w:szCs w:val="24"/>
                  <w:lang w:eastAsia="en-US"/>
                </w:rPr>
              </w:rPrChange>
            </w:rPr>
          </w:pPr>
          <w:ins w:id="397" w:author="Zhang, Zhiwu" w:date="2017-09-03T14:03:00Z">
            <w:del w:id="398" w:author="Poissonfish Chen" w:date="2017-09-12T14:37:00Z">
              <w:r w:rsidRPr="00755270" w:rsidDel="00755270">
                <w:rPr>
                  <w:rStyle w:val="Hyperlink"/>
                  <w:rFonts w:ascii="Garamond" w:hAnsi="Garamond"/>
                  <w:noProof/>
                  <w:rPrChange w:id="399" w:author="Poissonfish Chen" w:date="2017-09-12T14:37:00Z">
                    <w:rPr>
                      <w:rStyle w:val="Hyperlink"/>
                      <w:noProof/>
                    </w:rPr>
                  </w:rPrChange>
                </w:rPr>
                <w:delText>3.3 Covariates</w:delText>
              </w:r>
              <w:r w:rsidRPr="00755270" w:rsidDel="00755270">
                <w:rPr>
                  <w:rFonts w:ascii="Garamond" w:hAnsi="Garamond"/>
                  <w:noProof/>
                  <w:webHidden/>
                  <w:rPrChange w:id="400" w:author="Poissonfish Chen" w:date="2017-09-12T14:37:00Z">
                    <w:rPr>
                      <w:noProof/>
                      <w:webHidden/>
                    </w:rPr>
                  </w:rPrChange>
                </w:rPr>
                <w:tab/>
                <w:delText>16</w:delText>
              </w:r>
            </w:del>
          </w:ins>
        </w:p>
        <w:p w14:paraId="06F7AEC0" w14:textId="77777777" w:rsidR="00816A30" w:rsidRPr="00755270" w:rsidDel="00755270" w:rsidRDefault="00816A30">
          <w:pPr>
            <w:pStyle w:val="TOC2"/>
            <w:tabs>
              <w:tab w:val="right" w:leader="dot" w:pos="9628"/>
            </w:tabs>
            <w:rPr>
              <w:ins w:id="401" w:author="Zhang, Zhiwu" w:date="2017-09-03T14:03:00Z"/>
              <w:del w:id="402" w:author="Poissonfish Chen" w:date="2017-09-12T14:37:00Z"/>
              <w:rFonts w:ascii="Garamond" w:hAnsi="Garamond"/>
              <w:b w:val="0"/>
              <w:bCs w:val="0"/>
              <w:noProof/>
              <w:sz w:val="24"/>
              <w:szCs w:val="24"/>
              <w:lang w:eastAsia="en-US"/>
              <w:rPrChange w:id="403" w:author="Poissonfish Chen" w:date="2017-09-12T14:37:00Z">
                <w:rPr>
                  <w:ins w:id="404" w:author="Zhang, Zhiwu" w:date="2017-09-03T14:03:00Z"/>
                  <w:del w:id="405" w:author="Poissonfish Chen" w:date="2017-09-12T14:37:00Z"/>
                  <w:b w:val="0"/>
                  <w:bCs w:val="0"/>
                  <w:noProof/>
                  <w:sz w:val="24"/>
                  <w:szCs w:val="24"/>
                  <w:lang w:eastAsia="en-US"/>
                </w:rPr>
              </w:rPrChange>
            </w:rPr>
          </w:pPr>
          <w:ins w:id="406" w:author="Zhang, Zhiwu" w:date="2017-09-03T14:03:00Z">
            <w:del w:id="407" w:author="Poissonfish Chen" w:date="2017-09-12T14:37:00Z">
              <w:r w:rsidRPr="00755270" w:rsidDel="00755270">
                <w:rPr>
                  <w:rStyle w:val="Hyperlink"/>
                  <w:rFonts w:ascii="Garamond" w:hAnsi="Garamond"/>
                  <w:noProof/>
                  <w:rPrChange w:id="408" w:author="Poissonfish Chen" w:date="2017-09-12T14:37:00Z">
                    <w:rPr>
                      <w:rStyle w:val="Hyperlink"/>
                      <w:noProof/>
                    </w:rPr>
                  </w:rPrChange>
                </w:rPr>
                <w:delText>3.4 Kinship</w:delText>
              </w:r>
              <w:r w:rsidRPr="00755270" w:rsidDel="00755270">
                <w:rPr>
                  <w:rFonts w:ascii="Garamond" w:hAnsi="Garamond"/>
                  <w:noProof/>
                  <w:webHidden/>
                  <w:rPrChange w:id="409" w:author="Poissonfish Chen" w:date="2017-09-12T14:37:00Z">
                    <w:rPr>
                      <w:noProof/>
                      <w:webHidden/>
                    </w:rPr>
                  </w:rPrChange>
                </w:rPr>
                <w:tab/>
                <w:delText>16</w:delText>
              </w:r>
            </w:del>
          </w:ins>
        </w:p>
        <w:p w14:paraId="66F7AE66" w14:textId="77777777" w:rsidR="00816A30" w:rsidRPr="00755270" w:rsidDel="00755270" w:rsidRDefault="00816A30">
          <w:pPr>
            <w:pStyle w:val="TOC1"/>
            <w:tabs>
              <w:tab w:val="right" w:leader="dot" w:pos="9628"/>
            </w:tabs>
            <w:rPr>
              <w:ins w:id="410" w:author="Zhang, Zhiwu" w:date="2017-09-03T14:03:00Z"/>
              <w:del w:id="411" w:author="Poissonfish Chen" w:date="2017-09-12T14:37:00Z"/>
              <w:rFonts w:ascii="Garamond" w:hAnsi="Garamond"/>
              <w:b w:val="0"/>
              <w:bCs w:val="0"/>
              <w:noProof/>
              <w:lang w:eastAsia="en-US"/>
              <w:rPrChange w:id="412" w:author="Poissonfish Chen" w:date="2017-09-12T14:37:00Z">
                <w:rPr>
                  <w:ins w:id="413" w:author="Zhang, Zhiwu" w:date="2017-09-03T14:03:00Z"/>
                  <w:del w:id="414" w:author="Poissonfish Chen" w:date="2017-09-12T14:37:00Z"/>
                  <w:b w:val="0"/>
                  <w:bCs w:val="0"/>
                  <w:noProof/>
                  <w:lang w:eastAsia="en-US"/>
                </w:rPr>
              </w:rPrChange>
            </w:rPr>
          </w:pPr>
          <w:ins w:id="415" w:author="Zhang, Zhiwu" w:date="2017-09-03T14:03:00Z">
            <w:del w:id="416" w:author="Poissonfish Chen" w:date="2017-09-12T14:37:00Z">
              <w:r w:rsidRPr="00755270" w:rsidDel="00755270">
                <w:rPr>
                  <w:rStyle w:val="Hyperlink"/>
                  <w:rFonts w:ascii="Garamond" w:hAnsi="Garamond"/>
                  <w:b w:val="0"/>
                  <w:bCs w:val="0"/>
                  <w:noProof/>
                </w:rPr>
                <w:delText>4. Incorporated packages</w:delText>
              </w:r>
              <w:r w:rsidRPr="00755270" w:rsidDel="00755270">
                <w:rPr>
                  <w:rFonts w:ascii="Garamond" w:hAnsi="Garamond"/>
                  <w:noProof/>
                  <w:webHidden/>
                  <w:rPrChange w:id="417" w:author="Poissonfish Chen" w:date="2017-09-12T14:37:00Z">
                    <w:rPr>
                      <w:noProof/>
                      <w:webHidden/>
                    </w:rPr>
                  </w:rPrChange>
                </w:rPr>
                <w:tab/>
                <w:delText>17</w:delText>
              </w:r>
            </w:del>
          </w:ins>
        </w:p>
        <w:p w14:paraId="46EA772A" w14:textId="77777777" w:rsidR="00816A30" w:rsidRPr="00755270" w:rsidDel="00755270" w:rsidRDefault="00816A30">
          <w:pPr>
            <w:pStyle w:val="TOC2"/>
            <w:tabs>
              <w:tab w:val="right" w:leader="dot" w:pos="9628"/>
            </w:tabs>
            <w:rPr>
              <w:ins w:id="418" w:author="Zhang, Zhiwu" w:date="2017-09-03T14:03:00Z"/>
              <w:del w:id="419" w:author="Poissonfish Chen" w:date="2017-09-12T14:37:00Z"/>
              <w:rFonts w:ascii="Garamond" w:hAnsi="Garamond"/>
              <w:b w:val="0"/>
              <w:bCs w:val="0"/>
              <w:noProof/>
              <w:sz w:val="24"/>
              <w:szCs w:val="24"/>
              <w:lang w:eastAsia="en-US"/>
              <w:rPrChange w:id="420" w:author="Poissonfish Chen" w:date="2017-09-12T14:37:00Z">
                <w:rPr>
                  <w:ins w:id="421" w:author="Zhang, Zhiwu" w:date="2017-09-03T14:03:00Z"/>
                  <w:del w:id="422" w:author="Poissonfish Chen" w:date="2017-09-12T14:37:00Z"/>
                  <w:b w:val="0"/>
                  <w:bCs w:val="0"/>
                  <w:noProof/>
                  <w:sz w:val="24"/>
                  <w:szCs w:val="24"/>
                  <w:lang w:eastAsia="en-US"/>
                </w:rPr>
              </w:rPrChange>
            </w:rPr>
          </w:pPr>
          <w:ins w:id="423" w:author="Zhang, Zhiwu" w:date="2017-09-03T14:03:00Z">
            <w:del w:id="424" w:author="Poissonfish Chen" w:date="2017-09-12T14:37:00Z">
              <w:r w:rsidRPr="00755270" w:rsidDel="00755270">
                <w:rPr>
                  <w:rStyle w:val="Hyperlink"/>
                  <w:rFonts w:ascii="Garamond" w:hAnsi="Garamond"/>
                  <w:b w:val="0"/>
                  <w:bCs w:val="0"/>
                  <w:noProof/>
                </w:rPr>
                <w:delText>4.1 GAPIT</w:delText>
              </w:r>
              <w:r w:rsidRPr="00755270" w:rsidDel="00755270">
                <w:rPr>
                  <w:rFonts w:ascii="Garamond" w:hAnsi="Garamond"/>
                  <w:noProof/>
                  <w:webHidden/>
                  <w:rPrChange w:id="425" w:author="Poissonfish Chen" w:date="2017-09-12T14:37:00Z">
                    <w:rPr>
                      <w:noProof/>
                      <w:webHidden/>
                    </w:rPr>
                  </w:rPrChange>
                </w:rPr>
                <w:tab/>
                <w:delText>17</w:delText>
              </w:r>
            </w:del>
          </w:ins>
        </w:p>
        <w:p w14:paraId="2BEA669E" w14:textId="77777777" w:rsidR="00816A30" w:rsidRPr="00755270" w:rsidDel="00755270" w:rsidRDefault="00816A30">
          <w:pPr>
            <w:pStyle w:val="TOC2"/>
            <w:tabs>
              <w:tab w:val="right" w:leader="dot" w:pos="9628"/>
            </w:tabs>
            <w:rPr>
              <w:ins w:id="426" w:author="Zhang, Zhiwu" w:date="2017-09-03T14:03:00Z"/>
              <w:del w:id="427" w:author="Poissonfish Chen" w:date="2017-09-12T14:37:00Z"/>
              <w:rFonts w:ascii="Garamond" w:hAnsi="Garamond"/>
              <w:b w:val="0"/>
              <w:bCs w:val="0"/>
              <w:noProof/>
              <w:sz w:val="24"/>
              <w:szCs w:val="24"/>
              <w:lang w:eastAsia="en-US"/>
              <w:rPrChange w:id="428" w:author="Poissonfish Chen" w:date="2017-09-12T14:37:00Z">
                <w:rPr>
                  <w:ins w:id="429" w:author="Zhang, Zhiwu" w:date="2017-09-03T14:03:00Z"/>
                  <w:del w:id="430" w:author="Poissonfish Chen" w:date="2017-09-12T14:37:00Z"/>
                  <w:b w:val="0"/>
                  <w:bCs w:val="0"/>
                  <w:noProof/>
                  <w:sz w:val="24"/>
                  <w:szCs w:val="24"/>
                  <w:lang w:eastAsia="en-US"/>
                </w:rPr>
              </w:rPrChange>
            </w:rPr>
          </w:pPr>
          <w:ins w:id="431" w:author="Zhang, Zhiwu" w:date="2017-09-03T14:03:00Z">
            <w:del w:id="432" w:author="Poissonfish Chen" w:date="2017-09-12T14:37:00Z">
              <w:r w:rsidRPr="00755270" w:rsidDel="00755270">
                <w:rPr>
                  <w:rStyle w:val="Hyperlink"/>
                  <w:rFonts w:ascii="Garamond" w:hAnsi="Garamond"/>
                  <w:b w:val="0"/>
                  <w:bCs w:val="0"/>
                  <w:noProof/>
                </w:rPr>
                <w:delText>4.2 FarmCPU</w:delText>
              </w:r>
              <w:r w:rsidRPr="00755270" w:rsidDel="00755270">
                <w:rPr>
                  <w:rFonts w:ascii="Garamond" w:hAnsi="Garamond"/>
                  <w:noProof/>
                  <w:webHidden/>
                  <w:rPrChange w:id="433" w:author="Poissonfish Chen" w:date="2017-09-12T14:37:00Z">
                    <w:rPr>
                      <w:noProof/>
                      <w:webHidden/>
                    </w:rPr>
                  </w:rPrChange>
                </w:rPr>
                <w:tab/>
                <w:delText>17</w:delText>
              </w:r>
            </w:del>
          </w:ins>
        </w:p>
        <w:p w14:paraId="5A6F8580" w14:textId="77777777" w:rsidR="00816A30" w:rsidRPr="00755270" w:rsidDel="00755270" w:rsidRDefault="00816A30">
          <w:pPr>
            <w:pStyle w:val="TOC2"/>
            <w:tabs>
              <w:tab w:val="right" w:leader="dot" w:pos="9628"/>
            </w:tabs>
            <w:rPr>
              <w:ins w:id="434" w:author="Zhang, Zhiwu" w:date="2017-09-03T14:03:00Z"/>
              <w:del w:id="435" w:author="Poissonfish Chen" w:date="2017-09-12T14:37:00Z"/>
              <w:rFonts w:ascii="Garamond" w:hAnsi="Garamond"/>
              <w:b w:val="0"/>
              <w:bCs w:val="0"/>
              <w:noProof/>
              <w:sz w:val="24"/>
              <w:szCs w:val="24"/>
              <w:lang w:eastAsia="en-US"/>
              <w:rPrChange w:id="436" w:author="Poissonfish Chen" w:date="2017-09-12T14:37:00Z">
                <w:rPr>
                  <w:ins w:id="437" w:author="Zhang, Zhiwu" w:date="2017-09-03T14:03:00Z"/>
                  <w:del w:id="438" w:author="Poissonfish Chen" w:date="2017-09-12T14:37:00Z"/>
                  <w:b w:val="0"/>
                  <w:bCs w:val="0"/>
                  <w:noProof/>
                  <w:sz w:val="24"/>
                  <w:szCs w:val="24"/>
                  <w:lang w:eastAsia="en-US"/>
                </w:rPr>
              </w:rPrChange>
            </w:rPr>
          </w:pPr>
          <w:ins w:id="439" w:author="Zhang, Zhiwu" w:date="2017-09-03T14:03:00Z">
            <w:del w:id="440" w:author="Poissonfish Chen" w:date="2017-09-12T14:37:00Z">
              <w:r w:rsidRPr="00755270" w:rsidDel="00755270">
                <w:rPr>
                  <w:rStyle w:val="Hyperlink"/>
                  <w:rFonts w:ascii="Garamond" w:hAnsi="Garamond"/>
                  <w:b w:val="0"/>
                  <w:bCs w:val="0"/>
                  <w:noProof/>
                </w:rPr>
                <w:delText>4.3 PLINK</w:delText>
              </w:r>
              <w:r w:rsidRPr="00755270" w:rsidDel="00755270">
                <w:rPr>
                  <w:rFonts w:ascii="Garamond" w:hAnsi="Garamond"/>
                  <w:noProof/>
                  <w:webHidden/>
                  <w:rPrChange w:id="441" w:author="Poissonfish Chen" w:date="2017-09-12T14:37:00Z">
                    <w:rPr>
                      <w:noProof/>
                      <w:webHidden/>
                    </w:rPr>
                  </w:rPrChange>
                </w:rPr>
                <w:tab/>
                <w:delText>17</w:delText>
              </w:r>
            </w:del>
          </w:ins>
        </w:p>
        <w:p w14:paraId="036171FF" w14:textId="77777777" w:rsidR="00816A30" w:rsidRPr="00755270" w:rsidDel="00755270" w:rsidRDefault="00816A30">
          <w:pPr>
            <w:pStyle w:val="TOC2"/>
            <w:tabs>
              <w:tab w:val="right" w:leader="dot" w:pos="9628"/>
            </w:tabs>
            <w:rPr>
              <w:ins w:id="442" w:author="Zhang, Zhiwu" w:date="2017-09-03T14:03:00Z"/>
              <w:del w:id="443" w:author="Poissonfish Chen" w:date="2017-09-12T14:37:00Z"/>
              <w:rFonts w:ascii="Garamond" w:hAnsi="Garamond"/>
              <w:b w:val="0"/>
              <w:bCs w:val="0"/>
              <w:noProof/>
              <w:sz w:val="24"/>
              <w:szCs w:val="24"/>
              <w:lang w:eastAsia="en-US"/>
              <w:rPrChange w:id="444" w:author="Poissonfish Chen" w:date="2017-09-12T14:37:00Z">
                <w:rPr>
                  <w:ins w:id="445" w:author="Zhang, Zhiwu" w:date="2017-09-03T14:03:00Z"/>
                  <w:del w:id="446" w:author="Poissonfish Chen" w:date="2017-09-12T14:37:00Z"/>
                  <w:b w:val="0"/>
                  <w:bCs w:val="0"/>
                  <w:noProof/>
                  <w:sz w:val="24"/>
                  <w:szCs w:val="24"/>
                  <w:lang w:eastAsia="en-US"/>
                </w:rPr>
              </w:rPrChange>
            </w:rPr>
          </w:pPr>
          <w:ins w:id="447" w:author="Zhang, Zhiwu" w:date="2017-09-03T14:03:00Z">
            <w:del w:id="448" w:author="Poissonfish Chen" w:date="2017-09-12T14:37:00Z">
              <w:r w:rsidRPr="00755270" w:rsidDel="00755270">
                <w:rPr>
                  <w:rStyle w:val="Hyperlink"/>
                  <w:rFonts w:ascii="Garamond" w:hAnsi="Garamond"/>
                  <w:b w:val="0"/>
                  <w:bCs w:val="0"/>
                  <w:noProof/>
                </w:rPr>
                <w:delText>4.4 rrBLUP</w:delText>
              </w:r>
              <w:r w:rsidRPr="00755270" w:rsidDel="00755270">
                <w:rPr>
                  <w:rFonts w:ascii="Garamond" w:hAnsi="Garamond"/>
                  <w:noProof/>
                  <w:webHidden/>
                  <w:rPrChange w:id="449" w:author="Poissonfish Chen" w:date="2017-09-12T14:37:00Z">
                    <w:rPr>
                      <w:noProof/>
                      <w:webHidden/>
                    </w:rPr>
                  </w:rPrChange>
                </w:rPr>
                <w:tab/>
                <w:delText>18</w:delText>
              </w:r>
            </w:del>
          </w:ins>
        </w:p>
        <w:p w14:paraId="4C5EE5BB" w14:textId="77777777" w:rsidR="00816A30" w:rsidRPr="00755270" w:rsidDel="00755270" w:rsidRDefault="00816A30">
          <w:pPr>
            <w:pStyle w:val="TOC2"/>
            <w:tabs>
              <w:tab w:val="right" w:leader="dot" w:pos="9628"/>
            </w:tabs>
            <w:rPr>
              <w:ins w:id="450" w:author="Zhang, Zhiwu" w:date="2017-09-03T14:03:00Z"/>
              <w:del w:id="451" w:author="Poissonfish Chen" w:date="2017-09-12T14:37:00Z"/>
              <w:rFonts w:ascii="Garamond" w:hAnsi="Garamond"/>
              <w:b w:val="0"/>
              <w:bCs w:val="0"/>
              <w:noProof/>
              <w:sz w:val="24"/>
              <w:szCs w:val="24"/>
              <w:lang w:eastAsia="en-US"/>
              <w:rPrChange w:id="452" w:author="Poissonfish Chen" w:date="2017-09-12T14:37:00Z">
                <w:rPr>
                  <w:ins w:id="453" w:author="Zhang, Zhiwu" w:date="2017-09-03T14:03:00Z"/>
                  <w:del w:id="454" w:author="Poissonfish Chen" w:date="2017-09-12T14:37:00Z"/>
                  <w:b w:val="0"/>
                  <w:bCs w:val="0"/>
                  <w:noProof/>
                  <w:sz w:val="24"/>
                  <w:szCs w:val="24"/>
                  <w:lang w:eastAsia="en-US"/>
                </w:rPr>
              </w:rPrChange>
            </w:rPr>
          </w:pPr>
          <w:ins w:id="455" w:author="Zhang, Zhiwu" w:date="2017-09-03T14:03:00Z">
            <w:del w:id="456" w:author="Poissonfish Chen" w:date="2017-09-12T14:37:00Z">
              <w:r w:rsidRPr="00755270" w:rsidDel="00755270">
                <w:rPr>
                  <w:rStyle w:val="Hyperlink"/>
                  <w:rFonts w:ascii="Garamond" w:hAnsi="Garamond"/>
                  <w:b w:val="0"/>
                  <w:bCs w:val="0"/>
                  <w:noProof/>
                </w:rPr>
                <w:delText>4.5 BGLR</w:delText>
              </w:r>
              <w:r w:rsidRPr="00755270" w:rsidDel="00755270">
                <w:rPr>
                  <w:rFonts w:ascii="Garamond" w:hAnsi="Garamond"/>
                  <w:noProof/>
                  <w:webHidden/>
                  <w:rPrChange w:id="457" w:author="Poissonfish Chen" w:date="2017-09-12T14:37:00Z">
                    <w:rPr>
                      <w:noProof/>
                      <w:webHidden/>
                    </w:rPr>
                  </w:rPrChange>
                </w:rPr>
                <w:tab/>
                <w:delText>18</w:delText>
              </w:r>
            </w:del>
          </w:ins>
        </w:p>
        <w:p w14:paraId="6FA00335" w14:textId="77777777" w:rsidR="00816A30" w:rsidRPr="00755270" w:rsidDel="00755270" w:rsidRDefault="00816A30">
          <w:pPr>
            <w:pStyle w:val="TOC1"/>
            <w:tabs>
              <w:tab w:val="right" w:leader="dot" w:pos="9628"/>
            </w:tabs>
            <w:rPr>
              <w:ins w:id="458" w:author="Zhang, Zhiwu" w:date="2017-09-03T14:03:00Z"/>
              <w:del w:id="459" w:author="Poissonfish Chen" w:date="2017-09-12T14:37:00Z"/>
              <w:rFonts w:ascii="Garamond" w:hAnsi="Garamond"/>
              <w:b w:val="0"/>
              <w:bCs w:val="0"/>
              <w:noProof/>
              <w:lang w:eastAsia="en-US"/>
              <w:rPrChange w:id="460" w:author="Poissonfish Chen" w:date="2017-09-12T14:37:00Z">
                <w:rPr>
                  <w:ins w:id="461" w:author="Zhang, Zhiwu" w:date="2017-09-03T14:03:00Z"/>
                  <w:del w:id="462" w:author="Poissonfish Chen" w:date="2017-09-12T14:37:00Z"/>
                  <w:b w:val="0"/>
                  <w:bCs w:val="0"/>
                  <w:noProof/>
                  <w:lang w:eastAsia="en-US"/>
                </w:rPr>
              </w:rPrChange>
            </w:rPr>
          </w:pPr>
          <w:ins w:id="463" w:author="Zhang, Zhiwu" w:date="2017-09-03T14:03:00Z">
            <w:del w:id="464" w:author="Poissonfish Chen" w:date="2017-09-12T14:37:00Z">
              <w:r w:rsidRPr="00755270" w:rsidDel="00755270">
                <w:rPr>
                  <w:rStyle w:val="Hyperlink"/>
                  <w:rFonts w:ascii="Garamond" w:hAnsi="Garamond"/>
                  <w:b w:val="0"/>
                  <w:bCs w:val="0"/>
                  <w:noProof/>
                </w:rPr>
                <w:delText>5. Output files</w:delText>
              </w:r>
              <w:r w:rsidRPr="00755270" w:rsidDel="00755270">
                <w:rPr>
                  <w:rFonts w:ascii="Garamond" w:hAnsi="Garamond"/>
                  <w:noProof/>
                  <w:webHidden/>
                  <w:rPrChange w:id="465" w:author="Poissonfish Chen" w:date="2017-09-12T14:37:00Z">
                    <w:rPr>
                      <w:noProof/>
                      <w:webHidden/>
                    </w:rPr>
                  </w:rPrChange>
                </w:rPr>
                <w:tab/>
                <w:delText>19</w:delText>
              </w:r>
            </w:del>
          </w:ins>
        </w:p>
        <w:p w14:paraId="68A80502" w14:textId="77777777" w:rsidR="00816A30" w:rsidRPr="00755270" w:rsidDel="00755270" w:rsidRDefault="00816A30">
          <w:pPr>
            <w:pStyle w:val="TOC2"/>
            <w:tabs>
              <w:tab w:val="right" w:leader="dot" w:pos="9628"/>
            </w:tabs>
            <w:rPr>
              <w:ins w:id="466" w:author="Zhang, Zhiwu" w:date="2017-09-03T14:03:00Z"/>
              <w:del w:id="467" w:author="Poissonfish Chen" w:date="2017-09-12T14:37:00Z"/>
              <w:rFonts w:ascii="Garamond" w:hAnsi="Garamond"/>
              <w:b w:val="0"/>
              <w:bCs w:val="0"/>
              <w:noProof/>
              <w:sz w:val="24"/>
              <w:szCs w:val="24"/>
              <w:lang w:eastAsia="en-US"/>
              <w:rPrChange w:id="468" w:author="Poissonfish Chen" w:date="2017-09-12T14:37:00Z">
                <w:rPr>
                  <w:ins w:id="469" w:author="Zhang, Zhiwu" w:date="2017-09-03T14:03:00Z"/>
                  <w:del w:id="470" w:author="Poissonfish Chen" w:date="2017-09-12T14:37:00Z"/>
                  <w:b w:val="0"/>
                  <w:bCs w:val="0"/>
                  <w:noProof/>
                  <w:sz w:val="24"/>
                  <w:szCs w:val="24"/>
                  <w:lang w:eastAsia="en-US"/>
                </w:rPr>
              </w:rPrChange>
            </w:rPr>
          </w:pPr>
          <w:ins w:id="471" w:author="Zhang, Zhiwu" w:date="2017-09-03T14:03:00Z">
            <w:del w:id="472" w:author="Poissonfish Chen" w:date="2017-09-12T14:37:00Z">
              <w:r w:rsidRPr="00755270" w:rsidDel="00755270">
                <w:rPr>
                  <w:rStyle w:val="Hyperlink"/>
                  <w:rFonts w:ascii="Garamond" w:hAnsi="Garamond"/>
                  <w:noProof/>
                  <w:rPrChange w:id="473" w:author="Poissonfish Chen" w:date="2017-09-12T14:37:00Z">
                    <w:rPr>
                      <w:rStyle w:val="Hyperlink"/>
                      <w:noProof/>
                    </w:rPr>
                  </w:rPrChange>
                </w:rPr>
                <w:delText>5.1 Phenotype</w:delText>
              </w:r>
              <w:r w:rsidRPr="00755270" w:rsidDel="00755270">
                <w:rPr>
                  <w:rFonts w:ascii="Garamond" w:hAnsi="Garamond"/>
                  <w:noProof/>
                  <w:webHidden/>
                  <w:rPrChange w:id="474" w:author="Poissonfish Chen" w:date="2017-09-12T14:37:00Z">
                    <w:rPr>
                      <w:noProof/>
                      <w:webHidden/>
                    </w:rPr>
                  </w:rPrChange>
                </w:rPr>
                <w:tab/>
                <w:delText>19</w:delText>
              </w:r>
            </w:del>
          </w:ins>
        </w:p>
        <w:p w14:paraId="10D50834" w14:textId="77777777" w:rsidR="00816A30" w:rsidRPr="00755270" w:rsidDel="00755270" w:rsidRDefault="00816A30">
          <w:pPr>
            <w:pStyle w:val="TOC2"/>
            <w:tabs>
              <w:tab w:val="right" w:leader="dot" w:pos="9628"/>
            </w:tabs>
            <w:rPr>
              <w:ins w:id="475" w:author="Zhang, Zhiwu" w:date="2017-09-03T14:03:00Z"/>
              <w:del w:id="476" w:author="Poissonfish Chen" w:date="2017-09-12T14:37:00Z"/>
              <w:rFonts w:ascii="Garamond" w:hAnsi="Garamond"/>
              <w:b w:val="0"/>
              <w:bCs w:val="0"/>
              <w:noProof/>
              <w:sz w:val="24"/>
              <w:szCs w:val="24"/>
              <w:lang w:eastAsia="en-US"/>
              <w:rPrChange w:id="477" w:author="Poissonfish Chen" w:date="2017-09-12T14:37:00Z">
                <w:rPr>
                  <w:ins w:id="478" w:author="Zhang, Zhiwu" w:date="2017-09-03T14:03:00Z"/>
                  <w:del w:id="479" w:author="Poissonfish Chen" w:date="2017-09-12T14:37:00Z"/>
                  <w:b w:val="0"/>
                  <w:bCs w:val="0"/>
                  <w:noProof/>
                  <w:sz w:val="24"/>
                  <w:szCs w:val="24"/>
                  <w:lang w:eastAsia="en-US"/>
                </w:rPr>
              </w:rPrChange>
            </w:rPr>
          </w:pPr>
          <w:ins w:id="480" w:author="Zhang, Zhiwu" w:date="2017-09-03T14:03:00Z">
            <w:del w:id="481" w:author="Poissonfish Chen" w:date="2017-09-12T14:37:00Z">
              <w:r w:rsidRPr="00755270" w:rsidDel="00755270">
                <w:rPr>
                  <w:rStyle w:val="Hyperlink"/>
                  <w:rFonts w:ascii="Garamond" w:hAnsi="Garamond"/>
                  <w:noProof/>
                  <w:rPrChange w:id="482" w:author="Poissonfish Chen" w:date="2017-09-12T14:37:00Z">
                    <w:rPr>
                      <w:rStyle w:val="Hyperlink"/>
                      <w:noProof/>
                    </w:rPr>
                  </w:rPrChange>
                </w:rPr>
                <w:delText>5.2 Population structure</w:delText>
              </w:r>
              <w:r w:rsidRPr="00755270" w:rsidDel="00755270">
                <w:rPr>
                  <w:rFonts w:ascii="Garamond" w:hAnsi="Garamond"/>
                  <w:noProof/>
                  <w:webHidden/>
                  <w:rPrChange w:id="483" w:author="Poissonfish Chen" w:date="2017-09-12T14:37:00Z">
                    <w:rPr>
                      <w:noProof/>
                      <w:webHidden/>
                    </w:rPr>
                  </w:rPrChange>
                </w:rPr>
                <w:tab/>
                <w:delText>19</w:delText>
              </w:r>
            </w:del>
          </w:ins>
        </w:p>
        <w:p w14:paraId="57A86AA3" w14:textId="77777777" w:rsidR="00816A30" w:rsidRPr="00755270" w:rsidDel="00755270" w:rsidRDefault="00816A30">
          <w:pPr>
            <w:pStyle w:val="TOC2"/>
            <w:tabs>
              <w:tab w:val="right" w:leader="dot" w:pos="9628"/>
            </w:tabs>
            <w:rPr>
              <w:ins w:id="484" w:author="Zhang, Zhiwu" w:date="2017-09-03T14:03:00Z"/>
              <w:del w:id="485" w:author="Poissonfish Chen" w:date="2017-09-12T14:37:00Z"/>
              <w:rFonts w:ascii="Garamond" w:hAnsi="Garamond"/>
              <w:b w:val="0"/>
              <w:bCs w:val="0"/>
              <w:noProof/>
              <w:sz w:val="24"/>
              <w:szCs w:val="24"/>
              <w:lang w:eastAsia="en-US"/>
              <w:rPrChange w:id="486" w:author="Poissonfish Chen" w:date="2017-09-12T14:37:00Z">
                <w:rPr>
                  <w:ins w:id="487" w:author="Zhang, Zhiwu" w:date="2017-09-03T14:03:00Z"/>
                  <w:del w:id="488" w:author="Poissonfish Chen" w:date="2017-09-12T14:37:00Z"/>
                  <w:b w:val="0"/>
                  <w:bCs w:val="0"/>
                  <w:noProof/>
                  <w:sz w:val="24"/>
                  <w:szCs w:val="24"/>
                  <w:lang w:eastAsia="en-US"/>
                </w:rPr>
              </w:rPrChange>
            </w:rPr>
          </w:pPr>
          <w:ins w:id="489" w:author="Zhang, Zhiwu" w:date="2017-09-03T14:03:00Z">
            <w:del w:id="490" w:author="Poissonfish Chen" w:date="2017-09-12T14:37:00Z">
              <w:r w:rsidRPr="00755270" w:rsidDel="00755270">
                <w:rPr>
                  <w:rStyle w:val="Hyperlink"/>
                  <w:rFonts w:ascii="Garamond" w:hAnsi="Garamond"/>
                  <w:noProof/>
                  <w:rPrChange w:id="491" w:author="Poissonfish Chen" w:date="2017-09-12T14:37:00Z">
                    <w:rPr>
                      <w:rStyle w:val="Hyperlink"/>
                      <w:noProof/>
                    </w:rPr>
                  </w:rPrChange>
                </w:rPr>
                <w:delText>5.3 Kinship</w:delText>
              </w:r>
              <w:r w:rsidRPr="00755270" w:rsidDel="00755270">
                <w:rPr>
                  <w:rFonts w:ascii="Garamond" w:hAnsi="Garamond"/>
                  <w:noProof/>
                  <w:webHidden/>
                  <w:rPrChange w:id="492" w:author="Poissonfish Chen" w:date="2017-09-12T14:37:00Z">
                    <w:rPr>
                      <w:noProof/>
                      <w:webHidden/>
                    </w:rPr>
                  </w:rPrChange>
                </w:rPr>
                <w:tab/>
                <w:delText>19</w:delText>
              </w:r>
            </w:del>
          </w:ins>
        </w:p>
        <w:p w14:paraId="730FCE72" w14:textId="77777777" w:rsidR="00816A30" w:rsidRPr="00755270" w:rsidDel="00755270" w:rsidRDefault="00816A30">
          <w:pPr>
            <w:pStyle w:val="TOC2"/>
            <w:tabs>
              <w:tab w:val="right" w:leader="dot" w:pos="9628"/>
            </w:tabs>
            <w:rPr>
              <w:ins w:id="493" w:author="Zhang, Zhiwu" w:date="2017-09-03T14:03:00Z"/>
              <w:del w:id="494" w:author="Poissonfish Chen" w:date="2017-09-12T14:37:00Z"/>
              <w:rFonts w:ascii="Garamond" w:hAnsi="Garamond"/>
              <w:b w:val="0"/>
              <w:bCs w:val="0"/>
              <w:noProof/>
              <w:sz w:val="24"/>
              <w:szCs w:val="24"/>
              <w:lang w:eastAsia="en-US"/>
              <w:rPrChange w:id="495" w:author="Poissonfish Chen" w:date="2017-09-12T14:37:00Z">
                <w:rPr>
                  <w:ins w:id="496" w:author="Zhang, Zhiwu" w:date="2017-09-03T14:03:00Z"/>
                  <w:del w:id="497" w:author="Poissonfish Chen" w:date="2017-09-12T14:37:00Z"/>
                  <w:b w:val="0"/>
                  <w:bCs w:val="0"/>
                  <w:noProof/>
                  <w:sz w:val="24"/>
                  <w:szCs w:val="24"/>
                  <w:lang w:eastAsia="en-US"/>
                </w:rPr>
              </w:rPrChange>
            </w:rPr>
          </w:pPr>
          <w:ins w:id="498" w:author="Zhang, Zhiwu" w:date="2017-09-03T14:03:00Z">
            <w:del w:id="499" w:author="Poissonfish Chen" w:date="2017-09-12T14:37:00Z">
              <w:r w:rsidRPr="00755270" w:rsidDel="00755270">
                <w:rPr>
                  <w:rStyle w:val="Hyperlink"/>
                  <w:rFonts w:ascii="Garamond" w:hAnsi="Garamond"/>
                  <w:noProof/>
                  <w:rPrChange w:id="500" w:author="Poissonfish Chen" w:date="2017-09-12T14:37:00Z">
                    <w:rPr>
                      <w:rStyle w:val="Hyperlink"/>
                      <w:noProof/>
                    </w:rPr>
                  </w:rPrChange>
                </w:rPr>
                <w:delText>5.4 GWAS</w:delText>
              </w:r>
              <w:r w:rsidRPr="00755270" w:rsidDel="00755270">
                <w:rPr>
                  <w:rFonts w:ascii="Garamond" w:hAnsi="Garamond"/>
                  <w:noProof/>
                  <w:webHidden/>
                  <w:rPrChange w:id="501" w:author="Poissonfish Chen" w:date="2017-09-12T14:37:00Z">
                    <w:rPr>
                      <w:noProof/>
                      <w:webHidden/>
                    </w:rPr>
                  </w:rPrChange>
                </w:rPr>
                <w:tab/>
                <w:delText>19</w:delText>
              </w:r>
            </w:del>
          </w:ins>
        </w:p>
        <w:p w14:paraId="406FE672" w14:textId="77777777" w:rsidR="00816A30" w:rsidRPr="00755270" w:rsidDel="00755270" w:rsidRDefault="00816A30">
          <w:pPr>
            <w:pStyle w:val="TOC2"/>
            <w:tabs>
              <w:tab w:val="right" w:leader="dot" w:pos="9628"/>
            </w:tabs>
            <w:rPr>
              <w:ins w:id="502" w:author="Zhang, Zhiwu" w:date="2017-09-03T14:03:00Z"/>
              <w:del w:id="503" w:author="Poissonfish Chen" w:date="2017-09-12T14:37:00Z"/>
              <w:rFonts w:ascii="Garamond" w:hAnsi="Garamond"/>
              <w:b w:val="0"/>
              <w:bCs w:val="0"/>
              <w:noProof/>
              <w:sz w:val="24"/>
              <w:szCs w:val="24"/>
              <w:lang w:eastAsia="en-US"/>
              <w:rPrChange w:id="504" w:author="Poissonfish Chen" w:date="2017-09-12T14:37:00Z">
                <w:rPr>
                  <w:ins w:id="505" w:author="Zhang, Zhiwu" w:date="2017-09-03T14:03:00Z"/>
                  <w:del w:id="506" w:author="Poissonfish Chen" w:date="2017-09-12T14:37:00Z"/>
                  <w:b w:val="0"/>
                  <w:bCs w:val="0"/>
                  <w:noProof/>
                  <w:sz w:val="24"/>
                  <w:szCs w:val="24"/>
                  <w:lang w:eastAsia="en-US"/>
                </w:rPr>
              </w:rPrChange>
            </w:rPr>
          </w:pPr>
          <w:ins w:id="507" w:author="Zhang, Zhiwu" w:date="2017-09-03T14:03:00Z">
            <w:del w:id="508" w:author="Poissonfish Chen" w:date="2017-09-12T14:37:00Z">
              <w:r w:rsidRPr="00755270" w:rsidDel="00755270">
                <w:rPr>
                  <w:rStyle w:val="Hyperlink"/>
                  <w:rFonts w:ascii="Garamond" w:hAnsi="Garamond"/>
                  <w:noProof/>
                  <w:rPrChange w:id="509" w:author="Poissonfish Chen" w:date="2017-09-12T14:37:00Z">
                    <w:rPr>
                      <w:rStyle w:val="Hyperlink"/>
                      <w:noProof/>
                    </w:rPr>
                  </w:rPrChange>
                </w:rPr>
                <w:delText>5.5 GS</w:delText>
              </w:r>
              <w:r w:rsidRPr="00755270" w:rsidDel="00755270">
                <w:rPr>
                  <w:rFonts w:ascii="Garamond" w:hAnsi="Garamond"/>
                  <w:noProof/>
                  <w:webHidden/>
                  <w:rPrChange w:id="510" w:author="Poissonfish Chen" w:date="2017-09-12T14:37:00Z">
                    <w:rPr>
                      <w:noProof/>
                      <w:webHidden/>
                    </w:rPr>
                  </w:rPrChange>
                </w:rPr>
                <w:tab/>
                <w:delText>19</w:delText>
              </w:r>
            </w:del>
          </w:ins>
        </w:p>
        <w:p w14:paraId="1FE88725" w14:textId="77777777" w:rsidR="00816A30" w:rsidRPr="00755270" w:rsidDel="00755270" w:rsidRDefault="00816A30">
          <w:pPr>
            <w:pStyle w:val="TOC1"/>
            <w:tabs>
              <w:tab w:val="right" w:leader="dot" w:pos="9628"/>
            </w:tabs>
            <w:rPr>
              <w:ins w:id="511" w:author="Zhang, Zhiwu" w:date="2017-09-03T14:03:00Z"/>
              <w:del w:id="512" w:author="Poissonfish Chen" w:date="2017-09-12T14:37:00Z"/>
              <w:rFonts w:ascii="Garamond" w:hAnsi="Garamond"/>
              <w:b w:val="0"/>
              <w:bCs w:val="0"/>
              <w:noProof/>
              <w:lang w:eastAsia="en-US"/>
              <w:rPrChange w:id="513" w:author="Poissonfish Chen" w:date="2017-09-12T14:37:00Z">
                <w:rPr>
                  <w:ins w:id="514" w:author="Zhang, Zhiwu" w:date="2017-09-03T14:03:00Z"/>
                  <w:del w:id="515" w:author="Poissonfish Chen" w:date="2017-09-12T14:37:00Z"/>
                  <w:b w:val="0"/>
                  <w:bCs w:val="0"/>
                  <w:noProof/>
                  <w:lang w:eastAsia="en-US"/>
                </w:rPr>
              </w:rPrChange>
            </w:rPr>
          </w:pPr>
          <w:ins w:id="516" w:author="Zhang, Zhiwu" w:date="2017-09-03T14:03:00Z">
            <w:del w:id="517" w:author="Poissonfish Chen" w:date="2017-09-12T14:37:00Z">
              <w:r w:rsidRPr="00755270" w:rsidDel="00755270">
                <w:rPr>
                  <w:rStyle w:val="Hyperlink"/>
                  <w:rFonts w:ascii="Garamond" w:hAnsi="Garamond"/>
                  <w:b w:val="0"/>
                  <w:bCs w:val="0"/>
                  <w:noProof/>
                </w:rPr>
                <w:delText>6. Tutorial</w:delText>
              </w:r>
              <w:r w:rsidRPr="00755270" w:rsidDel="00755270">
                <w:rPr>
                  <w:rFonts w:ascii="Garamond" w:hAnsi="Garamond"/>
                  <w:noProof/>
                  <w:webHidden/>
                  <w:rPrChange w:id="518" w:author="Poissonfish Chen" w:date="2017-09-12T14:37:00Z">
                    <w:rPr>
                      <w:noProof/>
                      <w:webHidden/>
                    </w:rPr>
                  </w:rPrChange>
                </w:rPr>
                <w:tab/>
                <w:delText>19</w:delText>
              </w:r>
            </w:del>
          </w:ins>
        </w:p>
        <w:p w14:paraId="36956737" w14:textId="77777777" w:rsidR="00816A30" w:rsidRPr="00755270" w:rsidDel="00755270" w:rsidRDefault="00816A30">
          <w:pPr>
            <w:pStyle w:val="TOC2"/>
            <w:tabs>
              <w:tab w:val="right" w:leader="dot" w:pos="9628"/>
            </w:tabs>
            <w:rPr>
              <w:ins w:id="519" w:author="Zhang, Zhiwu" w:date="2017-09-03T14:03:00Z"/>
              <w:del w:id="520" w:author="Poissonfish Chen" w:date="2017-09-12T14:37:00Z"/>
              <w:rFonts w:ascii="Garamond" w:hAnsi="Garamond"/>
              <w:b w:val="0"/>
              <w:bCs w:val="0"/>
              <w:noProof/>
              <w:sz w:val="24"/>
              <w:szCs w:val="24"/>
              <w:lang w:eastAsia="en-US"/>
              <w:rPrChange w:id="521" w:author="Poissonfish Chen" w:date="2017-09-12T14:37:00Z">
                <w:rPr>
                  <w:ins w:id="522" w:author="Zhang, Zhiwu" w:date="2017-09-03T14:03:00Z"/>
                  <w:del w:id="523" w:author="Poissonfish Chen" w:date="2017-09-12T14:37:00Z"/>
                  <w:b w:val="0"/>
                  <w:bCs w:val="0"/>
                  <w:noProof/>
                  <w:sz w:val="24"/>
                  <w:szCs w:val="24"/>
                  <w:lang w:eastAsia="en-US"/>
                </w:rPr>
              </w:rPrChange>
            </w:rPr>
          </w:pPr>
          <w:ins w:id="524" w:author="Zhang, Zhiwu" w:date="2017-09-03T14:03:00Z">
            <w:del w:id="525" w:author="Poissonfish Chen" w:date="2017-09-12T14:37:00Z">
              <w:r w:rsidRPr="00755270" w:rsidDel="00755270">
                <w:rPr>
                  <w:rStyle w:val="Hyperlink"/>
                  <w:rFonts w:ascii="Garamond" w:hAnsi="Garamond"/>
                  <w:b w:val="0"/>
                  <w:bCs w:val="0"/>
                  <w:noProof/>
                </w:rPr>
                <w:delText>6.1 Case study: Perform GWAS-assisted GS by FarmCPU and BGLR (Format: VCF)</w:delText>
              </w:r>
              <w:r w:rsidRPr="00755270" w:rsidDel="00755270">
                <w:rPr>
                  <w:rFonts w:ascii="Garamond" w:hAnsi="Garamond"/>
                  <w:noProof/>
                  <w:webHidden/>
                  <w:rPrChange w:id="526" w:author="Poissonfish Chen" w:date="2017-09-12T14:37:00Z">
                    <w:rPr>
                      <w:noProof/>
                      <w:webHidden/>
                    </w:rPr>
                  </w:rPrChange>
                </w:rPr>
                <w:tab/>
                <w:delText>19</w:delText>
              </w:r>
            </w:del>
          </w:ins>
        </w:p>
        <w:p w14:paraId="1CA57B7B" w14:textId="77777777" w:rsidR="00816A30" w:rsidRPr="00755270" w:rsidDel="00755270" w:rsidRDefault="00816A30">
          <w:pPr>
            <w:pStyle w:val="TOC1"/>
            <w:tabs>
              <w:tab w:val="right" w:leader="dot" w:pos="9628"/>
            </w:tabs>
            <w:rPr>
              <w:ins w:id="527" w:author="Zhang, Zhiwu" w:date="2017-09-03T14:03:00Z"/>
              <w:del w:id="528" w:author="Poissonfish Chen" w:date="2017-09-12T14:37:00Z"/>
              <w:rFonts w:ascii="Garamond" w:hAnsi="Garamond"/>
              <w:b w:val="0"/>
              <w:bCs w:val="0"/>
              <w:noProof/>
              <w:lang w:eastAsia="en-US"/>
              <w:rPrChange w:id="529" w:author="Poissonfish Chen" w:date="2017-09-12T14:37:00Z">
                <w:rPr>
                  <w:ins w:id="530" w:author="Zhang, Zhiwu" w:date="2017-09-03T14:03:00Z"/>
                  <w:del w:id="531" w:author="Poissonfish Chen" w:date="2017-09-12T14:37:00Z"/>
                  <w:b w:val="0"/>
                  <w:bCs w:val="0"/>
                  <w:noProof/>
                  <w:lang w:eastAsia="en-US"/>
                </w:rPr>
              </w:rPrChange>
            </w:rPr>
          </w:pPr>
          <w:ins w:id="532" w:author="Zhang, Zhiwu" w:date="2017-09-03T14:03:00Z">
            <w:del w:id="533" w:author="Poissonfish Chen" w:date="2017-09-12T14:37:00Z">
              <w:r w:rsidRPr="00755270" w:rsidDel="00755270">
                <w:rPr>
                  <w:rStyle w:val="Hyperlink"/>
                  <w:rFonts w:ascii="Garamond" w:hAnsi="Garamond"/>
                  <w:b w:val="0"/>
                  <w:bCs w:val="0"/>
                  <w:noProof/>
                </w:rPr>
                <w:delText>7. References</w:delText>
              </w:r>
              <w:r w:rsidRPr="00755270" w:rsidDel="00755270">
                <w:rPr>
                  <w:rFonts w:ascii="Garamond" w:hAnsi="Garamond"/>
                  <w:noProof/>
                  <w:webHidden/>
                  <w:rPrChange w:id="534" w:author="Poissonfish Chen" w:date="2017-09-12T14:37:00Z">
                    <w:rPr>
                      <w:noProof/>
                      <w:webHidden/>
                    </w:rPr>
                  </w:rPrChange>
                </w:rPr>
                <w:tab/>
                <w:delText>26</w:delText>
              </w:r>
            </w:del>
          </w:ins>
        </w:p>
        <w:p w14:paraId="5B120614" w14:textId="77777777" w:rsidR="00471E99" w:rsidRPr="00755270" w:rsidDel="00755270" w:rsidRDefault="00471E99">
          <w:pPr>
            <w:pStyle w:val="TOC1"/>
            <w:tabs>
              <w:tab w:val="right" w:leader="dot" w:pos="9628"/>
            </w:tabs>
            <w:rPr>
              <w:del w:id="535" w:author="Poissonfish Chen" w:date="2017-09-12T14:37:00Z"/>
              <w:rFonts w:ascii="Garamond" w:hAnsi="Garamond"/>
              <w:b w:val="0"/>
              <w:bCs w:val="0"/>
              <w:noProof/>
              <w:lang w:eastAsia="ja-JP"/>
              <w:rPrChange w:id="536" w:author="Poissonfish Chen" w:date="2017-09-12T14:37:00Z">
                <w:rPr>
                  <w:del w:id="537" w:author="Poissonfish Chen" w:date="2017-09-12T14:37:00Z"/>
                  <w:b w:val="0"/>
                  <w:bCs w:val="0"/>
                  <w:noProof/>
                  <w:lang w:eastAsia="ja-JP"/>
                </w:rPr>
              </w:rPrChange>
            </w:rPr>
          </w:pPr>
          <w:del w:id="538" w:author="Poissonfish Chen" w:date="2017-09-12T14:37:00Z">
            <w:r w:rsidRPr="00755270" w:rsidDel="00755270">
              <w:rPr>
                <w:rFonts w:ascii="Garamond" w:eastAsia="Times New Roman" w:hAnsi="Garamond"/>
                <w:noProof/>
                <w:color w:val="000000"/>
              </w:rPr>
              <w:delText>Why iPat?</w:delText>
            </w:r>
            <w:r w:rsidRPr="00755270" w:rsidDel="00755270">
              <w:rPr>
                <w:rFonts w:ascii="Garamond" w:hAnsi="Garamond"/>
                <w:b w:val="0"/>
                <w:bCs w:val="0"/>
                <w:noProof/>
                <w:rPrChange w:id="539" w:author="Poissonfish Chen" w:date="2017-09-12T14:37:00Z">
                  <w:rPr>
                    <w:b w:val="0"/>
                    <w:bCs w:val="0"/>
                    <w:noProof/>
                  </w:rPr>
                </w:rPrChange>
              </w:rPr>
              <w:tab/>
              <w:delText>4</w:delText>
            </w:r>
          </w:del>
        </w:p>
        <w:p w14:paraId="5D8014D1" w14:textId="77777777" w:rsidR="00471E99" w:rsidRPr="00755270" w:rsidDel="00755270" w:rsidRDefault="00471E99">
          <w:pPr>
            <w:pStyle w:val="TOC1"/>
            <w:tabs>
              <w:tab w:val="right" w:leader="dot" w:pos="9628"/>
            </w:tabs>
            <w:rPr>
              <w:del w:id="540" w:author="Poissonfish Chen" w:date="2017-09-12T14:37:00Z"/>
              <w:rFonts w:ascii="Garamond" w:hAnsi="Garamond"/>
              <w:b w:val="0"/>
              <w:bCs w:val="0"/>
              <w:noProof/>
              <w:lang w:eastAsia="ja-JP"/>
              <w:rPrChange w:id="541" w:author="Poissonfish Chen" w:date="2017-09-12T14:37:00Z">
                <w:rPr>
                  <w:del w:id="542" w:author="Poissonfish Chen" w:date="2017-09-12T14:37:00Z"/>
                  <w:b w:val="0"/>
                  <w:bCs w:val="0"/>
                  <w:noProof/>
                  <w:lang w:eastAsia="ja-JP"/>
                </w:rPr>
              </w:rPrChange>
            </w:rPr>
          </w:pPr>
          <w:del w:id="543" w:author="Poissonfish Chen" w:date="2017-09-12T14:37:00Z">
            <w:r w:rsidRPr="00755270" w:rsidDel="00755270">
              <w:rPr>
                <w:rFonts w:ascii="Garamond" w:hAnsi="Garamond"/>
                <w:noProof/>
              </w:rPr>
              <w:delText>1. Getting start</w:delText>
            </w:r>
            <w:r w:rsidRPr="00755270" w:rsidDel="00755270">
              <w:rPr>
                <w:rFonts w:ascii="Garamond" w:hAnsi="Garamond"/>
                <w:b w:val="0"/>
                <w:bCs w:val="0"/>
                <w:noProof/>
                <w:rPrChange w:id="544" w:author="Poissonfish Chen" w:date="2017-09-12T14:37:00Z">
                  <w:rPr>
                    <w:b w:val="0"/>
                    <w:bCs w:val="0"/>
                    <w:noProof/>
                  </w:rPr>
                </w:rPrChange>
              </w:rPr>
              <w:tab/>
              <w:delText>5</w:delText>
            </w:r>
          </w:del>
        </w:p>
        <w:p w14:paraId="15AB7C48" w14:textId="77777777" w:rsidR="00471E99" w:rsidRPr="00755270" w:rsidDel="00755270" w:rsidRDefault="00471E99">
          <w:pPr>
            <w:pStyle w:val="TOC2"/>
            <w:tabs>
              <w:tab w:val="right" w:leader="dot" w:pos="9628"/>
            </w:tabs>
            <w:rPr>
              <w:del w:id="545" w:author="Poissonfish Chen" w:date="2017-09-12T14:37:00Z"/>
              <w:rFonts w:ascii="Garamond" w:hAnsi="Garamond"/>
              <w:b w:val="0"/>
              <w:bCs w:val="0"/>
              <w:noProof/>
              <w:sz w:val="24"/>
              <w:szCs w:val="24"/>
              <w:lang w:eastAsia="ja-JP"/>
              <w:rPrChange w:id="546" w:author="Poissonfish Chen" w:date="2017-09-12T14:37:00Z">
                <w:rPr>
                  <w:del w:id="547" w:author="Poissonfish Chen" w:date="2017-09-12T14:37:00Z"/>
                  <w:b w:val="0"/>
                  <w:bCs w:val="0"/>
                  <w:noProof/>
                  <w:sz w:val="24"/>
                  <w:szCs w:val="24"/>
                  <w:lang w:eastAsia="ja-JP"/>
                </w:rPr>
              </w:rPrChange>
            </w:rPr>
          </w:pPr>
          <w:del w:id="548" w:author="Poissonfish Chen" w:date="2017-09-12T14:37:00Z">
            <w:r w:rsidRPr="00755270" w:rsidDel="00755270">
              <w:rPr>
                <w:rFonts w:ascii="Garamond" w:hAnsi="Garamond"/>
                <w:noProof/>
              </w:rPr>
              <w:delText>1.1 Operation environment</w:delText>
            </w:r>
            <w:r w:rsidRPr="00755270" w:rsidDel="00755270">
              <w:rPr>
                <w:rFonts w:ascii="Garamond" w:hAnsi="Garamond"/>
                <w:b w:val="0"/>
                <w:bCs w:val="0"/>
                <w:noProof/>
                <w:rPrChange w:id="549" w:author="Poissonfish Chen" w:date="2017-09-12T14:37:00Z">
                  <w:rPr>
                    <w:b w:val="0"/>
                    <w:bCs w:val="0"/>
                    <w:noProof/>
                  </w:rPr>
                </w:rPrChange>
              </w:rPr>
              <w:tab/>
              <w:delText>5</w:delText>
            </w:r>
          </w:del>
        </w:p>
        <w:p w14:paraId="6ECB8E46" w14:textId="77777777" w:rsidR="00471E99" w:rsidRPr="00755270" w:rsidDel="00755270" w:rsidRDefault="00471E99">
          <w:pPr>
            <w:pStyle w:val="TOC2"/>
            <w:tabs>
              <w:tab w:val="right" w:leader="dot" w:pos="9628"/>
            </w:tabs>
            <w:rPr>
              <w:del w:id="550" w:author="Poissonfish Chen" w:date="2017-09-12T14:37:00Z"/>
              <w:rFonts w:ascii="Garamond" w:hAnsi="Garamond"/>
              <w:b w:val="0"/>
              <w:bCs w:val="0"/>
              <w:noProof/>
              <w:sz w:val="24"/>
              <w:szCs w:val="24"/>
              <w:lang w:eastAsia="ja-JP"/>
              <w:rPrChange w:id="551" w:author="Poissonfish Chen" w:date="2017-09-12T14:37:00Z">
                <w:rPr>
                  <w:del w:id="552" w:author="Poissonfish Chen" w:date="2017-09-12T14:37:00Z"/>
                  <w:b w:val="0"/>
                  <w:bCs w:val="0"/>
                  <w:noProof/>
                  <w:sz w:val="24"/>
                  <w:szCs w:val="24"/>
                  <w:lang w:eastAsia="ja-JP"/>
                </w:rPr>
              </w:rPrChange>
            </w:rPr>
          </w:pPr>
          <w:del w:id="553" w:author="Poissonfish Chen" w:date="2017-09-12T14:37:00Z">
            <w:r w:rsidRPr="00755270" w:rsidDel="00755270">
              <w:rPr>
                <w:rFonts w:ascii="Garamond" w:hAnsi="Garamond"/>
                <w:noProof/>
              </w:rPr>
              <w:delText>1.2 Set up R environment</w:delText>
            </w:r>
            <w:r w:rsidRPr="00755270" w:rsidDel="00755270">
              <w:rPr>
                <w:rFonts w:ascii="Garamond" w:hAnsi="Garamond"/>
                <w:b w:val="0"/>
                <w:bCs w:val="0"/>
                <w:noProof/>
                <w:rPrChange w:id="554" w:author="Poissonfish Chen" w:date="2017-09-12T14:37:00Z">
                  <w:rPr>
                    <w:b w:val="0"/>
                    <w:bCs w:val="0"/>
                    <w:noProof/>
                  </w:rPr>
                </w:rPrChange>
              </w:rPr>
              <w:tab/>
              <w:delText>5</w:delText>
            </w:r>
          </w:del>
        </w:p>
        <w:p w14:paraId="121E1582" w14:textId="77777777" w:rsidR="00471E99" w:rsidRPr="00755270" w:rsidDel="00755270" w:rsidRDefault="00471E99">
          <w:pPr>
            <w:pStyle w:val="TOC2"/>
            <w:tabs>
              <w:tab w:val="right" w:leader="dot" w:pos="9628"/>
            </w:tabs>
            <w:rPr>
              <w:del w:id="555" w:author="Poissonfish Chen" w:date="2017-09-12T14:37:00Z"/>
              <w:rFonts w:ascii="Garamond" w:hAnsi="Garamond"/>
              <w:b w:val="0"/>
              <w:bCs w:val="0"/>
              <w:noProof/>
              <w:sz w:val="24"/>
              <w:szCs w:val="24"/>
              <w:lang w:eastAsia="ja-JP"/>
              <w:rPrChange w:id="556" w:author="Poissonfish Chen" w:date="2017-09-12T14:37:00Z">
                <w:rPr>
                  <w:del w:id="557" w:author="Poissonfish Chen" w:date="2017-09-12T14:37:00Z"/>
                  <w:b w:val="0"/>
                  <w:bCs w:val="0"/>
                  <w:noProof/>
                  <w:sz w:val="24"/>
                  <w:szCs w:val="24"/>
                  <w:lang w:eastAsia="ja-JP"/>
                </w:rPr>
              </w:rPrChange>
            </w:rPr>
          </w:pPr>
          <w:del w:id="558" w:author="Poissonfish Chen" w:date="2017-09-12T14:37:00Z">
            <w:r w:rsidRPr="00755270" w:rsidDel="00755270">
              <w:rPr>
                <w:rFonts w:ascii="Garamond" w:hAnsi="Garamond"/>
                <w:noProof/>
              </w:rPr>
              <w:delText>1.3 Windows users</w:delText>
            </w:r>
            <w:r w:rsidRPr="00755270" w:rsidDel="00755270">
              <w:rPr>
                <w:rFonts w:ascii="Garamond" w:hAnsi="Garamond"/>
                <w:b w:val="0"/>
                <w:bCs w:val="0"/>
                <w:noProof/>
                <w:rPrChange w:id="559" w:author="Poissonfish Chen" w:date="2017-09-12T14:37:00Z">
                  <w:rPr>
                    <w:b w:val="0"/>
                    <w:bCs w:val="0"/>
                    <w:noProof/>
                  </w:rPr>
                </w:rPrChange>
              </w:rPr>
              <w:tab/>
              <w:delText>6</w:delText>
            </w:r>
          </w:del>
        </w:p>
        <w:p w14:paraId="272BDC4B" w14:textId="77777777" w:rsidR="00471E99" w:rsidRPr="00755270" w:rsidDel="00755270" w:rsidRDefault="00471E99">
          <w:pPr>
            <w:pStyle w:val="TOC2"/>
            <w:tabs>
              <w:tab w:val="right" w:leader="dot" w:pos="9628"/>
            </w:tabs>
            <w:rPr>
              <w:del w:id="560" w:author="Poissonfish Chen" w:date="2017-09-12T14:37:00Z"/>
              <w:rFonts w:ascii="Garamond" w:hAnsi="Garamond"/>
              <w:b w:val="0"/>
              <w:bCs w:val="0"/>
              <w:noProof/>
              <w:sz w:val="24"/>
              <w:szCs w:val="24"/>
              <w:lang w:eastAsia="ja-JP"/>
              <w:rPrChange w:id="561" w:author="Poissonfish Chen" w:date="2017-09-12T14:37:00Z">
                <w:rPr>
                  <w:del w:id="562" w:author="Poissonfish Chen" w:date="2017-09-12T14:37:00Z"/>
                  <w:b w:val="0"/>
                  <w:bCs w:val="0"/>
                  <w:noProof/>
                  <w:sz w:val="24"/>
                  <w:szCs w:val="24"/>
                  <w:lang w:eastAsia="ja-JP"/>
                </w:rPr>
              </w:rPrChange>
            </w:rPr>
          </w:pPr>
          <w:del w:id="563" w:author="Poissonfish Chen" w:date="2017-09-12T14:37:00Z">
            <w:r w:rsidRPr="00755270" w:rsidDel="00755270">
              <w:rPr>
                <w:rFonts w:ascii="Garamond" w:hAnsi="Garamond"/>
                <w:noProof/>
              </w:rPr>
              <w:delText>1.4 Mac OS users</w:delText>
            </w:r>
            <w:r w:rsidRPr="00755270" w:rsidDel="00755270">
              <w:rPr>
                <w:rFonts w:ascii="Garamond" w:hAnsi="Garamond"/>
                <w:b w:val="0"/>
                <w:bCs w:val="0"/>
                <w:noProof/>
                <w:rPrChange w:id="564" w:author="Poissonfish Chen" w:date="2017-09-12T14:37:00Z">
                  <w:rPr>
                    <w:b w:val="0"/>
                    <w:bCs w:val="0"/>
                    <w:noProof/>
                  </w:rPr>
                </w:rPrChange>
              </w:rPr>
              <w:tab/>
              <w:delText>6</w:delText>
            </w:r>
          </w:del>
        </w:p>
        <w:p w14:paraId="58AEE856" w14:textId="77777777" w:rsidR="00471E99" w:rsidRPr="00755270" w:rsidDel="00755270" w:rsidRDefault="00471E99">
          <w:pPr>
            <w:pStyle w:val="TOC1"/>
            <w:tabs>
              <w:tab w:val="right" w:leader="dot" w:pos="9628"/>
            </w:tabs>
            <w:rPr>
              <w:del w:id="565" w:author="Poissonfish Chen" w:date="2017-09-12T14:37:00Z"/>
              <w:rFonts w:ascii="Garamond" w:hAnsi="Garamond"/>
              <w:b w:val="0"/>
              <w:bCs w:val="0"/>
              <w:noProof/>
              <w:lang w:eastAsia="ja-JP"/>
              <w:rPrChange w:id="566" w:author="Poissonfish Chen" w:date="2017-09-12T14:37:00Z">
                <w:rPr>
                  <w:del w:id="567" w:author="Poissonfish Chen" w:date="2017-09-12T14:37:00Z"/>
                  <w:b w:val="0"/>
                  <w:bCs w:val="0"/>
                  <w:noProof/>
                  <w:lang w:eastAsia="ja-JP"/>
                </w:rPr>
              </w:rPrChange>
            </w:rPr>
          </w:pPr>
          <w:del w:id="568" w:author="Poissonfish Chen" w:date="2017-09-12T14:37:00Z">
            <w:r w:rsidRPr="00755270" w:rsidDel="00755270">
              <w:rPr>
                <w:rFonts w:ascii="Garamond" w:hAnsi="Garamond"/>
                <w:noProof/>
              </w:rPr>
              <w:delText>2. Interface</w:delText>
            </w:r>
            <w:r w:rsidRPr="00755270" w:rsidDel="00755270">
              <w:rPr>
                <w:rFonts w:ascii="Garamond" w:hAnsi="Garamond"/>
                <w:b w:val="0"/>
                <w:bCs w:val="0"/>
                <w:noProof/>
                <w:rPrChange w:id="569" w:author="Poissonfish Chen" w:date="2017-09-12T14:37:00Z">
                  <w:rPr>
                    <w:b w:val="0"/>
                    <w:bCs w:val="0"/>
                    <w:noProof/>
                  </w:rPr>
                </w:rPrChange>
              </w:rPr>
              <w:tab/>
              <w:delText>7</w:delText>
            </w:r>
          </w:del>
        </w:p>
        <w:p w14:paraId="491402D5" w14:textId="77777777" w:rsidR="00471E99" w:rsidRPr="00755270" w:rsidDel="00755270" w:rsidRDefault="00471E99">
          <w:pPr>
            <w:pStyle w:val="TOC2"/>
            <w:tabs>
              <w:tab w:val="right" w:leader="dot" w:pos="9628"/>
            </w:tabs>
            <w:rPr>
              <w:del w:id="570" w:author="Poissonfish Chen" w:date="2017-09-12T14:37:00Z"/>
              <w:rFonts w:ascii="Garamond" w:hAnsi="Garamond"/>
              <w:b w:val="0"/>
              <w:bCs w:val="0"/>
              <w:noProof/>
              <w:sz w:val="24"/>
              <w:szCs w:val="24"/>
              <w:lang w:eastAsia="ja-JP"/>
              <w:rPrChange w:id="571" w:author="Poissonfish Chen" w:date="2017-09-12T14:37:00Z">
                <w:rPr>
                  <w:del w:id="572" w:author="Poissonfish Chen" w:date="2017-09-12T14:37:00Z"/>
                  <w:b w:val="0"/>
                  <w:bCs w:val="0"/>
                  <w:noProof/>
                  <w:sz w:val="24"/>
                  <w:szCs w:val="24"/>
                  <w:lang w:eastAsia="ja-JP"/>
                </w:rPr>
              </w:rPrChange>
            </w:rPr>
          </w:pPr>
          <w:del w:id="573" w:author="Poissonfish Chen" w:date="2017-09-12T14:37:00Z">
            <w:r w:rsidRPr="00755270" w:rsidDel="00755270">
              <w:rPr>
                <w:rFonts w:ascii="Garamond" w:hAnsi="Garamond"/>
                <w:noProof/>
              </w:rPr>
              <w:delText>2.1 Import files</w:delText>
            </w:r>
            <w:r w:rsidRPr="00755270" w:rsidDel="00755270">
              <w:rPr>
                <w:rFonts w:ascii="Garamond" w:hAnsi="Garamond"/>
                <w:b w:val="0"/>
                <w:bCs w:val="0"/>
                <w:noProof/>
                <w:rPrChange w:id="574" w:author="Poissonfish Chen" w:date="2017-09-12T14:37:00Z">
                  <w:rPr>
                    <w:b w:val="0"/>
                    <w:bCs w:val="0"/>
                    <w:noProof/>
                  </w:rPr>
                </w:rPrChange>
              </w:rPr>
              <w:tab/>
              <w:delText>7</w:delText>
            </w:r>
          </w:del>
        </w:p>
        <w:p w14:paraId="1FBD8C2F" w14:textId="77777777" w:rsidR="00471E99" w:rsidRPr="00755270" w:rsidDel="00755270" w:rsidRDefault="00471E99">
          <w:pPr>
            <w:pStyle w:val="TOC2"/>
            <w:tabs>
              <w:tab w:val="right" w:leader="dot" w:pos="9628"/>
            </w:tabs>
            <w:rPr>
              <w:del w:id="575" w:author="Poissonfish Chen" w:date="2017-09-12T14:37:00Z"/>
              <w:rFonts w:ascii="Garamond" w:hAnsi="Garamond"/>
              <w:b w:val="0"/>
              <w:bCs w:val="0"/>
              <w:noProof/>
              <w:sz w:val="24"/>
              <w:szCs w:val="24"/>
              <w:lang w:eastAsia="ja-JP"/>
              <w:rPrChange w:id="576" w:author="Poissonfish Chen" w:date="2017-09-12T14:37:00Z">
                <w:rPr>
                  <w:del w:id="577" w:author="Poissonfish Chen" w:date="2017-09-12T14:37:00Z"/>
                  <w:b w:val="0"/>
                  <w:bCs w:val="0"/>
                  <w:noProof/>
                  <w:sz w:val="24"/>
                  <w:szCs w:val="24"/>
                  <w:lang w:eastAsia="ja-JP"/>
                </w:rPr>
              </w:rPrChange>
            </w:rPr>
          </w:pPr>
          <w:del w:id="578" w:author="Poissonfish Chen" w:date="2017-09-12T14:37:00Z">
            <w:r w:rsidRPr="00755270" w:rsidDel="00755270">
              <w:rPr>
                <w:rFonts w:ascii="Garamond" w:hAnsi="Garamond"/>
                <w:noProof/>
              </w:rPr>
              <w:delText>2.2 Create a project</w:delText>
            </w:r>
            <w:r w:rsidRPr="00755270" w:rsidDel="00755270">
              <w:rPr>
                <w:rFonts w:ascii="Garamond" w:hAnsi="Garamond"/>
                <w:b w:val="0"/>
                <w:bCs w:val="0"/>
                <w:noProof/>
                <w:rPrChange w:id="579" w:author="Poissonfish Chen" w:date="2017-09-12T14:37:00Z">
                  <w:rPr>
                    <w:b w:val="0"/>
                    <w:bCs w:val="0"/>
                    <w:noProof/>
                  </w:rPr>
                </w:rPrChange>
              </w:rPr>
              <w:tab/>
              <w:delText>7</w:delText>
            </w:r>
          </w:del>
        </w:p>
        <w:p w14:paraId="45B7A2A4" w14:textId="77777777" w:rsidR="00471E99" w:rsidRPr="00755270" w:rsidDel="00755270" w:rsidRDefault="00471E99">
          <w:pPr>
            <w:pStyle w:val="TOC2"/>
            <w:tabs>
              <w:tab w:val="right" w:leader="dot" w:pos="9628"/>
            </w:tabs>
            <w:rPr>
              <w:del w:id="580" w:author="Poissonfish Chen" w:date="2017-09-12T14:37:00Z"/>
              <w:rFonts w:ascii="Garamond" w:hAnsi="Garamond"/>
              <w:b w:val="0"/>
              <w:bCs w:val="0"/>
              <w:noProof/>
              <w:sz w:val="24"/>
              <w:szCs w:val="24"/>
              <w:lang w:eastAsia="ja-JP"/>
              <w:rPrChange w:id="581" w:author="Poissonfish Chen" w:date="2017-09-12T14:37:00Z">
                <w:rPr>
                  <w:del w:id="582" w:author="Poissonfish Chen" w:date="2017-09-12T14:37:00Z"/>
                  <w:b w:val="0"/>
                  <w:bCs w:val="0"/>
                  <w:noProof/>
                  <w:sz w:val="24"/>
                  <w:szCs w:val="24"/>
                  <w:lang w:eastAsia="ja-JP"/>
                </w:rPr>
              </w:rPrChange>
            </w:rPr>
          </w:pPr>
          <w:del w:id="583" w:author="Poissonfish Chen" w:date="2017-09-12T14:37:00Z">
            <w:r w:rsidRPr="00755270" w:rsidDel="00755270">
              <w:rPr>
                <w:rFonts w:ascii="Garamond" w:hAnsi="Garamond"/>
                <w:noProof/>
              </w:rPr>
              <w:delText>2.3 Covariates and kinship</w:delText>
            </w:r>
            <w:r w:rsidRPr="00755270" w:rsidDel="00755270">
              <w:rPr>
                <w:rFonts w:ascii="Garamond" w:hAnsi="Garamond"/>
                <w:b w:val="0"/>
                <w:bCs w:val="0"/>
                <w:noProof/>
                <w:rPrChange w:id="584" w:author="Poissonfish Chen" w:date="2017-09-12T14:37:00Z">
                  <w:rPr>
                    <w:b w:val="0"/>
                    <w:bCs w:val="0"/>
                    <w:noProof/>
                  </w:rPr>
                </w:rPrChange>
              </w:rPr>
              <w:tab/>
              <w:delText>8</w:delText>
            </w:r>
          </w:del>
        </w:p>
        <w:p w14:paraId="30E756EE" w14:textId="77777777" w:rsidR="00471E99" w:rsidRPr="00755270" w:rsidDel="00755270" w:rsidRDefault="00471E99">
          <w:pPr>
            <w:pStyle w:val="TOC2"/>
            <w:tabs>
              <w:tab w:val="right" w:leader="dot" w:pos="9628"/>
            </w:tabs>
            <w:rPr>
              <w:del w:id="585" w:author="Poissonfish Chen" w:date="2017-09-12T14:37:00Z"/>
              <w:rFonts w:ascii="Garamond" w:hAnsi="Garamond"/>
              <w:b w:val="0"/>
              <w:bCs w:val="0"/>
              <w:noProof/>
              <w:sz w:val="24"/>
              <w:szCs w:val="24"/>
              <w:lang w:eastAsia="ja-JP"/>
              <w:rPrChange w:id="586" w:author="Poissonfish Chen" w:date="2017-09-12T14:37:00Z">
                <w:rPr>
                  <w:del w:id="587" w:author="Poissonfish Chen" w:date="2017-09-12T14:37:00Z"/>
                  <w:b w:val="0"/>
                  <w:bCs w:val="0"/>
                  <w:noProof/>
                  <w:sz w:val="24"/>
                  <w:szCs w:val="24"/>
                  <w:lang w:eastAsia="ja-JP"/>
                </w:rPr>
              </w:rPrChange>
            </w:rPr>
          </w:pPr>
          <w:del w:id="588" w:author="Poissonfish Chen" w:date="2017-09-12T14:37:00Z">
            <w:r w:rsidRPr="00755270" w:rsidDel="00755270">
              <w:rPr>
                <w:rFonts w:ascii="Garamond" w:hAnsi="Garamond"/>
                <w:noProof/>
              </w:rPr>
              <w:delText>2.4 Define Your Analysis</w:delText>
            </w:r>
            <w:r w:rsidRPr="00755270" w:rsidDel="00755270">
              <w:rPr>
                <w:rFonts w:ascii="Garamond" w:hAnsi="Garamond"/>
                <w:b w:val="0"/>
                <w:bCs w:val="0"/>
                <w:noProof/>
                <w:rPrChange w:id="589" w:author="Poissonfish Chen" w:date="2017-09-12T14:37:00Z">
                  <w:rPr>
                    <w:b w:val="0"/>
                    <w:bCs w:val="0"/>
                    <w:noProof/>
                  </w:rPr>
                </w:rPrChange>
              </w:rPr>
              <w:tab/>
              <w:delText>8</w:delText>
            </w:r>
          </w:del>
        </w:p>
        <w:p w14:paraId="35FEAAC6" w14:textId="77777777" w:rsidR="00471E99" w:rsidRPr="00755270" w:rsidDel="00755270" w:rsidRDefault="00471E99">
          <w:pPr>
            <w:pStyle w:val="TOC2"/>
            <w:tabs>
              <w:tab w:val="right" w:leader="dot" w:pos="9628"/>
            </w:tabs>
            <w:rPr>
              <w:del w:id="590" w:author="Poissonfish Chen" w:date="2017-09-12T14:37:00Z"/>
              <w:rFonts w:ascii="Garamond" w:hAnsi="Garamond"/>
              <w:b w:val="0"/>
              <w:bCs w:val="0"/>
              <w:noProof/>
              <w:sz w:val="24"/>
              <w:szCs w:val="24"/>
              <w:lang w:eastAsia="ja-JP"/>
              <w:rPrChange w:id="591" w:author="Poissonfish Chen" w:date="2017-09-12T14:37:00Z">
                <w:rPr>
                  <w:del w:id="592" w:author="Poissonfish Chen" w:date="2017-09-12T14:37:00Z"/>
                  <w:b w:val="0"/>
                  <w:bCs w:val="0"/>
                  <w:noProof/>
                  <w:sz w:val="24"/>
                  <w:szCs w:val="24"/>
                  <w:lang w:eastAsia="ja-JP"/>
                </w:rPr>
              </w:rPrChange>
            </w:rPr>
          </w:pPr>
          <w:del w:id="593" w:author="Poissonfish Chen" w:date="2017-09-12T14:37:00Z">
            <w:r w:rsidRPr="00755270" w:rsidDel="00755270">
              <w:rPr>
                <w:rFonts w:ascii="Garamond" w:hAnsi="Garamond"/>
                <w:noProof/>
              </w:rPr>
              <w:delText>2.5 Run an analysis</w:delText>
            </w:r>
            <w:r w:rsidRPr="00755270" w:rsidDel="00755270">
              <w:rPr>
                <w:rFonts w:ascii="Garamond" w:hAnsi="Garamond"/>
                <w:b w:val="0"/>
                <w:bCs w:val="0"/>
                <w:noProof/>
                <w:rPrChange w:id="594" w:author="Poissonfish Chen" w:date="2017-09-12T14:37:00Z">
                  <w:rPr>
                    <w:b w:val="0"/>
                    <w:bCs w:val="0"/>
                    <w:noProof/>
                  </w:rPr>
                </w:rPrChange>
              </w:rPr>
              <w:tab/>
              <w:delText>10</w:delText>
            </w:r>
          </w:del>
        </w:p>
        <w:p w14:paraId="05EA3E42" w14:textId="77777777" w:rsidR="00471E99" w:rsidRPr="00755270" w:rsidDel="00755270" w:rsidRDefault="00471E99">
          <w:pPr>
            <w:pStyle w:val="TOC2"/>
            <w:tabs>
              <w:tab w:val="right" w:leader="dot" w:pos="9628"/>
            </w:tabs>
            <w:rPr>
              <w:del w:id="595" w:author="Poissonfish Chen" w:date="2017-09-12T14:37:00Z"/>
              <w:rFonts w:ascii="Garamond" w:hAnsi="Garamond"/>
              <w:b w:val="0"/>
              <w:bCs w:val="0"/>
              <w:noProof/>
              <w:sz w:val="24"/>
              <w:szCs w:val="24"/>
              <w:lang w:eastAsia="ja-JP"/>
              <w:rPrChange w:id="596" w:author="Poissonfish Chen" w:date="2017-09-12T14:37:00Z">
                <w:rPr>
                  <w:del w:id="597" w:author="Poissonfish Chen" w:date="2017-09-12T14:37:00Z"/>
                  <w:b w:val="0"/>
                  <w:bCs w:val="0"/>
                  <w:noProof/>
                  <w:sz w:val="24"/>
                  <w:szCs w:val="24"/>
                  <w:lang w:eastAsia="ja-JP"/>
                </w:rPr>
              </w:rPrChange>
            </w:rPr>
          </w:pPr>
          <w:del w:id="598" w:author="Poissonfish Chen" w:date="2017-09-12T14:37:00Z">
            <w:r w:rsidRPr="00755270" w:rsidDel="00755270">
              <w:rPr>
                <w:rFonts w:ascii="Garamond" w:hAnsi="Garamond"/>
                <w:noProof/>
              </w:rPr>
              <w:delText>2.6 Inspect the result</w:delText>
            </w:r>
            <w:r w:rsidRPr="00755270" w:rsidDel="00755270">
              <w:rPr>
                <w:rFonts w:ascii="Garamond" w:hAnsi="Garamond"/>
                <w:b w:val="0"/>
                <w:bCs w:val="0"/>
                <w:noProof/>
                <w:rPrChange w:id="599" w:author="Poissonfish Chen" w:date="2017-09-12T14:37:00Z">
                  <w:rPr>
                    <w:b w:val="0"/>
                    <w:bCs w:val="0"/>
                    <w:noProof/>
                  </w:rPr>
                </w:rPrChange>
              </w:rPr>
              <w:tab/>
              <w:delText>11</w:delText>
            </w:r>
          </w:del>
        </w:p>
        <w:p w14:paraId="066312AB" w14:textId="77777777" w:rsidR="00471E99" w:rsidRPr="00755270" w:rsidDel="00755270" w:rsidRDefault="00471E99">
          <w:pPr>
            <w:pStyle w:val="TOC2"/>
            <w:tabs>
              <w:tab w:val="right" w:leader="dot" w:pos="9628"/>
            </w:tabs>
            <w:rPr>
              <w:del w:id="600" w:author="Poissonfish Chen" w:date="2017-09-12T14:37:00Z"/>
              <w:rFonts w:ascii="Garamond" w:hAnsi="Garamond"/>
              <w:b w:val="0"/>
              <w:bCs w:val="0"/>
              <w:noProof/>
              <w:sz w:val="24"/>
              <w:szCs w:val="24"/>
              <w:lang w:eastAsia="ja-JP"/>
              <w:rPrChange w:id="601" w:author="Poissonfish Chen" w:date="2017-09-12T14:37:00Z">
                <w:rPr>
                  <w:del w:id="602" w:author="Poissonfish Chen" w:date="2017-09-12T14:37:00Z"/>
                  <w:b w:val="0"/>
                  <w:bCs w:val="0"/>
                  <w:noProof/>
                  <w:sz w:val="24"/>
                  <w:szCs w:val="24"/>
                  <w:lang w:eastAsia="ja-JP"/>
                </w:rPr>
              </w:rPrChange>
            </w:rPr>
          </w:pPr>
          <w:del w:id="603" w:author="Poissonfish Chen" w:date="2017-09-12T14:37:00Z">
            <w:r w:rsidRPr="00755270" w:rsidDel="00755270">
              <w:rPr>
                <w:rFonts w:ascii="Garamond" w:hAnsi="Garamond"/>
                <w:noProof/>
              </w:rPr>
              <w:delText>2.7 Remove files from iPat</w:delText>
            </w:r>
            <w:r w:rsidRPr="00755270" w:rsidDel="00755270">
              <w:rPr>
                <w:rFonts w:ascii="Garamond" w:hAnsi="Garamond"/>
                <w:b w:val="0"/>
                <w:bCs w:val="0"/>
                <w:noProof/>
                <w:rPrChange w:id="604" w:author="Poissonfish Chen" w:date="2017-09-12T14:37:00Z">
                  <w:rPr>
                    <w:b w:val="0"/>
                    <w:bCs w:val="0"/>
                    <w:noProof/>
                  </w:rPr>
                </w:rPrChange>
              </w:rPr>
              <w:tab/>
              <w:delText>11</w:delText>
            </w:r>
          </w:del>
        </w:p>
        <w:p w14:paraId="21CFCF70" w14:textId="77777777" w:rsidR="00471E99" w:rsidRPr="00755270" w:rsidDel="00755270" w:rsidRDefault="00471E99">
          <w:pPr>
            <w:pStyle w:val="TOC1"/>
            <w:tabs>
              <w:tab w:val="right" w:leader="dot" w:pos="9628"/>
            </w:tabs>
            <w:rPr>
              <w:del w:id="605" w:author="Poissonfish Chen" w:date="2017-09-12T14:37:00Z"/>
              <w:rFonts w:ascii="Garamond" w:hAnsi="Garamond"/>
              <w:b w:val="0"/>
              <w:bCs w:val="0"/>
              <w:noProof/>
              <w:lang w:eastAsia="ja-JP"/>
              <w:rPrChange w:id="606" w:author="Poissonfish Chen" w:date="2017-09-12T14:37:00Z">
                <w:rPr>
                  <w:del w:id="607" w:author="Poissonfish Chen" w:date="2017-09-12T14:37:00Z"/>
                  <w:b w:val="0"/>
                  <w:bCs w:val="0"/>
                  <w:noProof/>
                  <w:lang w:eastAsia="ja-JP"/>
                </w:rPr>
              </w:rPrChange>
            </w:rPr>
          </w:pPr>
          <w:del w:id="608" w:author="Poissonfish Chen" w:date="2017-09-12T14:37:00Z">
            <w:r w:rsidRPr="00755270" w:rsidDel="00755270">
              <w:rPr>
                <w:rFonts w:ascii="Garamond" w:hAnsi="Garamond"/>
                <w:b w:val="0"/>
                <w:bCs w:val="0"/>
                <w:noProof/>
                <w:rPrChange w:id="609" w:author="Poissonfish Chen" w:date="2017-09-12T14:37:00Z">
                  <w:rPr>
                    <w:b w:val="0"/>
                    <w:bCs w:val="0"/>
                    <w:noProof/>
                  </w:rPr>
                </w:rPrChange>
              </w:rPr>
              <w:delText>3. File formats</w:delText>
            </w:r>
            <w:r w:rsidRPr="00755270" w:rsidDel="00755270">
              <w:rPr>
                <w:rFonts w:ascii="Garamond" w:hAnsi="Garamond"/>
                <w:b w:val="0"/>
                <w:bCs w:val="0"/>
                <w:noProof/>
                <w:rPrChange w:id="610" w:author="Poissonfish Chen" w:date="2017-09-12T14:37:00Z">
                  <w:rPr>
                    <w:b w:val="0"/>
                    <w:bCs w:val="0"/>
                    <w:noProof/>
                  </w:rPr>
                </w:rPrChange>
              </w:rPr>
              <w:tab/>
              <w:delText>13</w:delText>
            </w:r>
          </w:del>
        </w:p>
        <w:p w14:paraId="3C55C0B2" w14:textId="77777777" w:rsidR="00471E99" w:rsidRPr="00755270" w:rsidDel="00755270" w:rsidRDefault="00471E99">
          <w:pPr>
            <w:pStyle w:val="TOC2"/>
            <w:tabs>
              <w:tab w:val="right" w:leader="dot" w:pos="9628"/>
            </w:tabs>
            <w:rPr>
              <w:del w:id="611" w:author="Poissonfish Chen" w:date="2017-09-12T14:37:00Z"/>
              <w:rFonts w:ascii="Garamond" w:hAnsi="Garamond"/>
              <w:b w:val="0"/>
              <w:bCs w:val="0"/>
              <w:noProof/>
              <w:sz w:val="24"/>
              <w:szCs w:val="24"/>
              <w:lang w:eastAsia="ja-JP"/>
              <w:rPrChange w:id="612" w:author="Poissonfish Chen" w:date="2017-09-12T14:37:00Z">
                <w:rPr>
                  <w:del w:id="613" w:author="Poissonfish Chen" w:date="2017-09-12T14:37:00Z"/>
                  <w:b w:val="0"/>
                  <w:bCs w:val="0"/>
                  <w:noProof/>
                  <w:sz w:val="24"/>
                  <w:szCs w:val="24"/>
                  <w:lang w:eastAsia="ja-JP"/>
                </w:rPr>
              </w:rPrChange>
            </w:rPr>
          </w:pPr>
          <w:del w:id="614" w:author="Poissonfish Chen" w:date="2017-09-12T14:37:00Z">
            <w:r w:rsidRPr="00755270" w:rsidDel="00755270">
              <w:rPr>
                <w:rFonts w:ascii="Garamond" w:hAnsi="Garamond"/>
                <w:b w:val="0"/>
                <w:bCs w:val="0"/>
                <w:noProof/>
                <w:rPrChange w:id="615" w:author="Poissonfish Chen" w:date="2017-09-12T14:37:00Z">
                  <w:rPr>
                    <w:b w:val="0"/>
                    <w:bCs w:val="0"/>
                    <w:noProof/>
                  </w:rPr>
                </w:rPrChange>
              </w:rPr>
              <w:delText>3.1 Phenotype</w:delText>
            </w:r>
            <w:r w:rsidRPr="00755270" w:rsidDel="00755270">
              <w:rPr>
                <w:rFonts w:ascii="Garamond" w:hAnsi="Garamond"/>
                <w:b w:val="0"/>
                <w:bCs w:val="0"/>
                <w:noProof/>
                <w:rPrChange w:id="616" w:author="Poissonfish Chen" w:date="2017-09-12T14:37:00Z">
                  <w:rPr>
                    <w:b w:val="0"/>
                    <w:bCs w:val="0"/>
                    <w:noProof/>
                  </w:rPr>
                </w:rPrChange>
              </w:rPr>
              <w:tab/>
              <w:delText>13</w:delText>
            </w:r>
          </w:del>
        </w:p>
        <w:p w14:paraId="40CE51AB" w14:textId="77777777" w:rsidR="00471E99" w:rsidRPr="00755270" w:rsidDel="00755270" w:rsidRDefault="00471E99">
          <w:pPr>
            <w:pStyle w:val="TOC2"/>
            <w:tabs>
              <w:tab w:val="right" w:leader="dot" w:pos="9628"/>
            </w:tabs>
            <w:rPr>
              <w:del w:id="617" w:author="Poissonfish Chen" w:date="2017-09-12T14:37:00Z"/>
              <w:rFonts w:ascii="Garamond" w:hAnsi="Garamond"/>
              <w:b w:val="0"/>
              <w:bCs w:val="0"/>
              <w:noProof/>
              <w:sz w:val="24"/>
              <w:szCs w:val="24"/>
              <w:lang w:eastAsia="ja-JP"/>
              <w:rPrChange w:id="618" w:author="Poissonfish Chen" w:date="2017-09-12T14:37:00Z">
                <w:rPr>
                  <w:del w:id="619" w:author="Poissonfish Chen" w:date="2017-09-12T14:37:00Z"/>
                  <w:b w:val="0"/>
                  <w:bCs w:val="0"/>
                  <w:noProof/>
                  <w:sz w:val="24"/>
                  <w:szCs w:val="24"/>
                  <w:lang w:eastAsia="ja-JP"/>
                </w:rPr>
              </w:rPrChange>
            </w:rPr>
          </w:pPr>
          <w:del w:id="620" w:author="Poissonfish Chen" w:date="2017-09-12T14:37:00Z">
            <w:r w:rsidRPr="00755270" w:rsidDel="00755270">
              <w:rPr>
                <w:rFonts w:ascii="Garamond" w:hAnsi="Garamond"/>
                <w:b w:val="0"/>
                <w:bCs w:val="0"/>
                <w:noProof/>
                <w:rPrChange w:id="621" w:author="Poissonfish Chen" w:date="2017-09-12T14:37:00Z">
                  <w:rPr>
                    <w:b w:val="0"/>
                    <w:bCs w:val="0"/>
                    <w:noProof/>
                  </w:rPr>
                </w:rPrChange>
              </w:rPr>
              <w:delText>3.2 Genotype</w:delText>
            </w:r>
            <w:r w:rsidRPr="00755270" w:rsidDel="00755270">
              <w:rPr>
                <w:rFonts w:ascii="Garamond" w:hAnsi="Garamond"/>
                <w:b w:val="0"/>
                <w:bCs w:val="0"/>
                <w:noProof/>
                <w:rPrChange w:id="622" w:author="Poissonfish Chen" w:date="2017-09-12T14:37:00Z">
                  <w:rPr>
                    <w:b w:val="0"/>
                    <w:bCs w:val="0"/>
                    <w:noProof/>
                  </w:rPr>
                </w:rPrChange>
              </w:rPr>
              <w:tab/>
              <w:delText>14</w:delText>
            </w:r>
          </w:del>
        </w:p>
        <w:p w14:paraId="461FE144" w14:textId="77777777" w:rsidR="00471E99" w:rsidRPr="00755270" w:rsidDel="00755270" w:rsidRDefault="00471E99">
          <w:pPr>
            <w:pStyle w:val="TOC3"/>
            <w:tabs>
              <w:tab w:val="right" w:leader="dot" w:pos="9628"/>
            </w:tabs>
            <w:rPr>
              <w:del w:id="623" w:author="Poissonfish Chen" w:date="2017-09-12T14:37:00Z"/>
              <w:rFonts w:ascii="Garamond" w:hAnsi="Garamond"/>
              <w:noProof/>
              <w:sz w:val="24"/>
              <w:szCs w:val="24"/>
              <w:lang w:eastAsia="ja-JP"/>
              <w:rPrChange w:id="624" w:author="Poissonfish Chen" w:date="2017-09-12T14:37:00Z">
                <w:rPr>
                  <w:del w:id="625" w:author="Poissonfish Chen" w:date="2017-09-12T14:37:00Z"/>
                  <w:noProof/>
                  <w:sz w:val="24"/>
                  <w:szCs w:val="24"/>
                  <w:lang w:eastAsia="ja-JP"/>
                </w:rPr>
              </w:rPrChange>
            </w:rPr>
          </w:pPr>
          <w:del w:id="626" w:author="Poissonfish Chen" w:date="2017-09-12T14:37:00Z">
            <w:r w:rsidRPr="00755270" w:rsidDel="00755270">
              <w:rPr>
                <w:rFonts w:ascii="Garamond" w:hAnsi="Garamond"/>
                <w:noProof/>
              </w:rPr>
              <w:delText>3.2.1 Hapmap</w:delText>
            </w:r>
            <w:r w:rsidRPr="00755270" w:rsidDel="00755270">
              <w:rPr>
                <w:rFonts w:ascii="Garamond" w:hAnsi="Garamond"/>
                <w:noProof/>
                <w:rPrChange w:id="627" w:author="Poissonfish Chen" w:date="2017-09-12T14:37:00Z">
                  <w:rPr>
                    <w:noProof/>
                  </w:rPr>
                </w:rPrChange>
              </w:rPr>
              <w:tab/>
              <w:delText>14</w:delText>
            </w:r>
          </w:del>
        </w:p>
        <w:p w14:paraId="5011C6DE" w14:textId="77777777" w:rsidR="00471E99" w:rsidRPr="00755270" w:rsidDel="00755270" w:rsidRDefault="00471E99">
          <w:pPr>
            <w:pStyle w:val="TOC3"/>
            <w:tabs>
              <w:tab w:val="right" w:leader="dot" w:pos="9628"/>
            </w:tabs>
            <w:rPr>
              <w:del w:id="628" w:author="Poissonfish Chen" w:date="2017-09-12T14:37:00Z"/>
              <w:rFonts w:ascii="Garamond" w:hAnsi="Garamond"/>
              <w:noProof/>
              <w:sz w:val="24"/>
              <w:szCs w:val="24"/>
              <w:lang w:eastAsia="ja-JP"/>
              <w:rPrChange w:id="629" w:author="Poissonfish Chen" w:date="2017-09-12T14:37:00Z">
                <w:rPr>
                  <w:del w:id="630" w:author="Poissonfish Chen" w:date="2017-09-12T14:37:00Z"/>
                  <w:noProof/>
                  <w:sz w:val="24"/>
                  <w:szCs w:val="24"/>
                  <w:lang w:eastAsia="ja-JP"/>
                </w:rPr>
              </w:rPrChange>
            </w:rPr>
          </w:pPr>
          <w:del w:id="631" w:author="Poissonfish Chen" w:date="2017-09-12T14:37:00Z">
            <w:r w:rsidRPr="00755270" w:rsidDel="00755270">
              <w:rPr>
                <w:rFonts w:ascii="Garamond" w:hAnsi="Garamond"/>
                <w:noProof/>
              </w:rPr>
              <w:delText>3.2.2 Numeric</w:delText>
            </w:r>
            <w:r w:rsidRPr="00755270" w:rsidDel="00755270">
              <w:rPr>
                <w:rFonts w:ascii="Garamond" w:hAnsi="Garamond"/>
                <w:noProof/>
                <w:rPrChange w:id="632" w:author="Poissonfish Chen" w:date="2017-09-12T14:37:00Z">
                  <w:rPr>
                    <w:noProof/>
                  </w:rPr>
                </w:rPrChange>
              </w:rPr>
              <w:tab/>
              <w:delText>14</w:delText>
            </w:r>
          </w:del>
        </w:p>
        <w:p w14:paraId="55071255" w14:textId="77777777" w:rsidR="00471E99" w:rsidRPr="00755270" w:rsidDel="00755270" w:rsidRDefault="00471E99">
          <w:pPr>
            <w:pStyle w:val="TOC3"/>
            <w:tabs>
              <w:tab w:val="right" w:leader="dot" w:pos="9628"/>
            </w:tabs>
            <w:rPr>
              <w:del w:id="633" w:author="Poissonfish Chen" w:date="2017-09-12T14:37:00Z"/>
              <w:rFonts w:ascii="Garamond" w:hAnsi="Garamond"/>
              <w:noProof/>
              <w:sz w:val="24"/>
              <w:szCs w:val="24"/>
              <w:lang w:eastAsia="ja-JP"/>
              <w:rPrChange w:id="634" w:author="Poissonfish Chen" w:date="2017-09-12T14:37:00Z">
                <w:rPr>
                  <w:del w:id="635" w:author="Poissonfish Chen" w:date="2017-09-12T14:37:00Z"/>
                  <w:noProof/>
                  <w:sz w:val="24"/>
                  <w:szCs w:val="24"/>
                  <w:lang w:eastAsia="ja-JP"/>
                </w:rPr>
              </w:rPrChange>
            </w:rPr>
          </w:pPr>
          <w:del w:id="636" w:author="Poissonfish Chen" w:date="2017-09-12T14:37:00Z">
            <w:r w:rsidRPr="00755270" w:rsidDel="00755270">
              <w:rPr>
                <w:rFonts w:ascii="Garamond" w:hAnsi="Garamond"/>
                <w:noProof/>
              </w:rPr>
              <w:delText>3.2.3 VCF</w:delText>
            </w:r>
            <w:r w:rsidRPr="00755270" w:rsidDel="00755270">
              <w:rPr>
                <w:rFonts w:ascii="Garamond" w:hAnsi="Garamond"/>
                <w:noProof/>
                <w:rPrChange w:id="637" w:author="Poissonfish Chen" w:date="2017-09-12T14:37:00Z">
                  <w:rPr>
                    <w:noProof/>
                  </w:rPr>
                </w:rPrChange>
              </w:rPr>
              <w:tab/>
              <w:delText>14</w:delText>
            </w:r>
          </w:del>
        </w:p>
        <w:p w14:paraId="0B571F00" w14:textId="77777777" w:rsidR="00471E99" w:rsidRPr="00755270" w:rsidDel="00755270" w:rsidRDefault="00471E99">
          <w:pPr>
            <w:pStyle w:val="TOC3"/>
            <w:tabs>
              <w:tab w:val="right" w:leader="dot" w:pos="9628"/>
            </w:tabs>
            <w:rPr>
              <w:del w:id="638" w:author="Poissonfish Chen" w:date="2017-09-12T14:37:00Z"/>
              <w:rFonts w:ascii="Garamond" w:hAnsi="Garamond"/>
              <w:noProof/>
              <w:sz w:val="24"/>
              <w:szCs w:val="24"/>
              <w:lang w:eastAsia="ja-JP"/>
              <w:rPrChange w:id="639" w:author="Poissonfish Chen" w:date="2017-09-12T14:37:00Z">
                <w:rPr>
                  <w:del w:id="640" w:author="Poissonfish Chen" w:date="2017-09-12T14:37:00Z"/>
                  <w:noProof/>
                  <w:sz w:val="24"/>
                  <w:szCs w:val="24"/>
                  <w:lang w:eastAsia="ja-JP"/>
                </w:rPr>
              </w:rPrChange>
            </w:rPr>
          </w:pPr>
          <w:del w:id="641" w:author="Poissonfish Chen" w:date="2017-09-12T14:37:00Z">
            <w:r w:rsidRPr="00755270" w:rsidDel="00755270">
              <w:rPr>
                <w:rFonts w:ascii="Garamond" w:hAnsi="Garamond"/>
                <w:noProof/>
              </w:rPr>
              <w:delText xml:space="preserve">3.2.4 PLINK (the header </w:delText>
            </w:r>
            <w:r w:rsidRPr="00755270" w:rsidDel="00755270">
              <w:rPr>
                <w:rFonts w:ascii="Garamond" w:hAnsi="Garamond"/>
                <w:b/>
                <w:noProof/>
              </w:rPr>
              <w:delText>should</w:delText>
            </w:r>
            <w:r w:rsidRPr="00755270" w:rsidDel="00755270">
              <w:rPr>
                <w:rFonts w:ascii="Garamond" w:hAnsi="Garamond"/>
                <w:noProof/>
              </w:rPr>
              <w:delText xml:space="preserve"> be removed)</w:delText>
            </w:r>
            <w:r w:rsidRPr="00755270" w:rsidDel="00755270">
              <w:rPr>
                <w:rFonts w:ascii="Garamond" w:hAnsi="Garamond"/>
                <w:noProof/>
                <w:rPrChange w:id="642" w:author="Poissonfish Chen" w:date="2017-09-12T14:37:00Z">
                  <w:rPr>
                    <w:noProof/>
                  </w:rPr>
                </w:rPrChange>
              </w:rPr>
              <w:tab/>
              <w:delText>14</w:delText>
            </w:r>
          </w:del>
        </w:p>
        <w:p w14:paraId="284CE77E" w14:textId="77777777" w:rsidR="00471E99" w:rsidRPr="00755270" w:rsidDel="00755270" w:rsidRDefault="00471E99">
          <w:pPr>
            <w:pStyle w:val="TOC3"/>
            <w:tabs>
              <w:tab w:val="right" w:leader="dot" w:pos="9628"/>
            </w:tabs>
            <w:rPr>
              <w:del w:id="643" w:author="Poissonfish Chen" w:date="2017-09-12T14:37:00Z"/>
              <w:rFonts w:ascii="Garamond" w:hAnsi="Garamond"/>
              <w:noProof/>
              <w:sz w:val="24"/>
              <w:szCs w:val="24"/>
              <w:lang w:eastAsia="ja-JP"/>
              <w:rPrChange w:id="644" w:author="Poissonfish Chen" w:date="2017-09-12T14:37:00Z">
                <w:rPr>
                  <w:del w:id="645" w:author="Poissonfish Chen" w:date="2017-09-12T14:37:00Z"/>
                  <w:noProof/>
                  <w:sz w:val="24"/>
                  <w:szCs w:val="24"/>
                  <w:lang w:eastAsia="ja-JP"/>
                </w:rPr>
              </w:rPrChange>
            </w:rPr>
          </w:pPr>
          <w:del w:id="646" w:author="Poissonfish Chen" w:date="2017-09-12T14:37:00Z">
            <w:r w:rsidRPr="00755270" w:rsidDel="00755270">
              <w:rPr>
                <w:rFonts w:ascii="Garamond" w:hAnsi="Garamond"/>
                <w:noProof/>
              </w:rPr>
              <w:delText xml:space="preserve">3.2.5 Binary PLINK (the header </w:delText>
            </w:r>
            <w:r w:rsidRPr="00755270" w:rsidDel="00755270">
              <w:rPr>
                <w:rFonts w:ascii="Garamond" w:hAnsi="Garamond"/>
                <w:b/>
                <w:noProof/>
              </w:rPr>
              <w:delText>should</w:delText>
            </w:r>
            <w:r w:rsidRPr="00755270" w:rsidDel="00755270">
              <w:rPr>
                <w:rFonts w:ascii="Garamond" w:hAnsi="Garamond"/>
                <w:noProof/>
              </w:rPr>
              <w:delText xml:space="preserve"> be removed)</w:delText>
            </w:r>
            <w:r w:rsidRPr="00755270" w:rsidDel="00755270">
              <w:rPr>
                <w:rFonts w:ascii="Garamond" w:hAnsi="Garamond"/>
                <w:noProof/>
                <w:rPrChange w:id="647" w:author="Poissonfish Chen" w:date="2017-09-12T14:37:00Z">
                  <w:rPr>
                    <w:noProof/>
                  </w:rPr>
                </w:rPrChange>
              </w:rPr>
              <w:tab/>
              <w:delText>15</w:delText>
            </w:r>
          </w:del>
        </w:p>
        <w:p w14:paraId="295991DC" w14:textId="77777777" w:rsidR="00471E99" w:rsidRPr="00755270" w:rsidDel="00755270" w:rsidRDefault="00471E99">
          <w:pPr>
            <w:pStyle w:val="TOC2"/>
            <w:tabs>
              <w:tab w:val="right" w:leader="dot" w:pos="9628"/>
            </w:tabs>
            <w:rPr>
              <w:del w:id="648" w:author="Poissonfish Chen" w:date="2017-09-12T14:37:00Z"/>
              <w:rFonts w:ascii="Garamond" w:hAnsi="Garamond"/>
              <w:b w:val="0"/>
              <w:bCs w:val="0"/>
              <w:noProof/>
              <w:sz w:val="24"/>
              <w:szCs w:val="24"/>
              <w:lang w:eastAsia="ja-JP"/>
              <w:rPrChange w:id="649" w:author="Poissonfish Chen" w:date="2017-09-12T14:37:00Z">
                <w:rPr>
                  <w:del w:id="650" w:author="Poissonfish Chen" w:date="2017-09-12T14:37:00Z"/>
                  <w:b w:val="0"/>
                  <w:bCs w:val="0"/>
                  <w:noProof/>
                  <w:sz w:val="24"/>
                  <w:szCs w:val="24"/>
                  <w:lang w:eastAsia="ja-JP"/>
                </w:rPr>
              </w:rPrChange>
            </w:rPr>
          </w:pPr>
          <w:del w:id="651" w:author="Poissonfish Chen" w:date="2017-09-12T14:37:00Z">
            <w:r w:rsidRPr="00755270" w:rsidDel="00755270">
              <w:rPr>
                <w:rFonts w:ascii="Garamond" w:hAnsi="Garamond"/>
                <w:b w:val="0"/>
                <w:bCs w:val="0"/>
                <w:noProof/>
                <w:rPrChange w:id="652" w:author="Poissonfish Chen" w:date="2017-09-12T14:37:00Z">
                  <w:rPr>
                    <w:b w:val="0"/>
                    <w:bCs w:val="0"/>
                    <w:noProof/>
                  </w:rPr>
                </w:rPrChange>
              </w:rPr>
              <w:delText>3.3 Covariates</w:delText>
            </w:r>
            <w:r w:rsidRPr="00755270" w:rsidDel="00755270">
              <w:rPr>
                <w:rFonts w:ascii="Garamond" w:hAnsi="Garamond"/>
                <w:b w:val="0"/>
                <w:bCs w:val="0"/>
                <w:noProof/>
                <w:rPrChange w:id="653" w:author="Poissonfish Chen" w:date="2017-09-12T14:37:00Z">
                  <w:rPr>
                    <w:b w:val="0"/>
                    <w:bCs w:val="0"/>
                    <w:noProof/>
                  </w:rPr>
                </w:rPrChange>
              </w:rPr>
              <w:tab/>
              <w:delText>15</w:delText>
            </w:r>
          </w:del>
        </w:p>
        <w:p w14:paraId="6C3D6A87" w14:textId="77777777" w:rsidR="00471E99" w:rsidRPr="00755270" w:rsidDel="00755270" w:rsidRDefault="00471E99">
          <w:pPr>
            <w:pStyle w:val="TOC2"/>
            <w:tabs>
              <w:tab w:val="right" w:leader="dot" w:pos="9628"/>
            </w:tabs>
            <w:rPr>
              <w:del w:id="654" w:author="Poissonfish Chen" w:date="2017-09-12T14:37:00Z"/>
              <w:rFonts w:ascii="Garamond" w:hAnsi="Garamond"/>
              <w:b w:val="0"/>
              <w:bCs w:val="0"/>
              <w:noProof/>
              <w:sz w:val="24"/>
              <w:szCs w:val="24"/>
              <w:lang w:eastAsia="ja-JP"/>
              <w:rPrChange w:id="655" w:author="Poissonfish Chen" w:date="2017-09-12T14:37:00Z">
                <w:rPr>
                  <w:del w:id="656" w:author="Poissonfish Chen" w:date="2017-09-12T14:37:00Z"/>
                  <w:b w:val="0"/>
                  <w:bCs w:val="0"/>
                  <w:noProof/>
                  <w:sz w:val="24"/>
                  <w:szCs w:val="24"/>
                  <w:lang w:eastAsia="ja-JP"/>
                </w:rPr>
              </w:rPrChange>
            </w:rPr>
          </w:pPr>
          <w:del w:id="657" w:author="Poissonfish Chen" w:date="2017-09-12T14:37:00Z">
            <w:r w:rsidRPr="00755270" w:rsidDel="00755270">
              <w:rPr>
                <w:rFonts w:ascii="Garamond" w:hAnsi="Garamond"/>
                <w:b w:val="0"/>
                <w:bCs w:val="0"/>
                <w:noProof/>
                <w:rPrChange w:id="658" w:author="Poissonfish Chen" w:date="2017-09-12T14:37:00Z">
                  <w:rPr>
                    <w:b w:val="0"/>
                    <w:bCs w:val="0"/>
                    <w:noProof/>
                  </w:rPr>
                </w:rPrChange>
              </w:rPr>
              <w:delText>3.4 Kinship</w:delText>
            </w:r>
            <w:r w:rsidRPr="00755270" w:rsidDel="00755270">
              <w:rPr>
                <w:rFonts w:ascii="Garamond" w:hAnsi="Garamond"/>
                <w:b w:val="0"/>
                <w:bCs w:val="0"/>
                <w:noProof/>
                <w:rPrChange w:id="659" w:author="Poissonfish Chen" w:date="2017-09-12T14:37:00Z">
                  <w:rPr>
                    <w:b w:val="0"/>
                    <w:bCs w:val="0"/>
                    <w:noProof/>
                  </w:rPr>
                </w:rPrChange>
              </w:rPr>
              <w:tab/>
              <w:delText>15</w:delText>
            </w:r>
          </w:del>
        </w:p>
        <w:p w14:paraId="0B2CB36F" w14:textId="77777777" w:rsidR="00471E99" w:rsidRPr="00755270" w:rsidDel="00755270" w:rsidRDefault="00471E99">
          <w:pPr>
            <w:pStyle w:val="TOC1"/>
            <w:tabs>
              <w:tab w:val="right" w:leader="dot" w:pos="9628"/>
            </w:tabs>
            <w:rPr>
              <w:del w:id="660" w:author="Poissonfish Chen" w:date="2017-09-12T14:37:00Z"/>
              <w:rFonts w:ascii="Garamond" w:hAnsi="Garamond"/>
              <w:b w:val="0"/>
              <w:bCs w:val="0"/>
              <w:noProof/>
              <w:lang w:eastAsia="ja-JP"/>
              <w:rPrChange w:id="661" w:author="Poissonfish Chen" w:date="2017-09-12T14:37:00Z">
                <w:rPr>
                  <w:del w:id="662" w:author="Poissonfish Chen" w:date="2017-09-12T14:37:00Z"/>
                  <w:b w:val="0"/>
                  <w:bCs w:val="0"/>
                  <w:noProof/>
                  <w:lang w:eastAsia="ja-JP"/>
                </w:rPr>
              </w:rPrChange>
            </w:rPr>
          </w:pPr>
          <w:del w:id="663" w:author="Poissonfish Chen" w:date="2017-09-12T14:37:00Z">
            <w:r w:rsidRPr="00755270" w:rsidDel="00755270">
              <w:rPr>
                <w:rFonts w:ascii="Garamond" w:hAnsi="Garamond"/>
                <w:noProof/>
              </w:rPr>
              <w:delText>4. Incorporated packages</w:delText>
            </w:r>
            <w:r w:rsidRPr="00755270" w:rsidDel="00755270">
              <w:rPr>
                <w:rFonts w:ascii="Garamond" w:hAnsi="Garamond"/>
                <w:b w:val="0"/>
                <w:bCs w:val="0"/>
                <w:noProof/>
                <w:rPrChange w:id="664" w:author="Poissonfish Chen" w:date="2017-09-12T14:37:00Z">
                  <w:rPr>
                    <w:b w:val="0"/>
                    <w:bCs w:val="0"/>
                    <w:noProof/>
                  </w:rPr>
                </w:rPrChange>
              </w:rPr>
              <w:tab/>
              <w:delText>16</w:delText>
            </w:r>
          </w:del>
        </w:p>
        <w:p w14:paraId="4CEC5C80" w14:textId="77777777" w:rsidR="00471E99" w:rsidRPr="00755270" w:rsidDel="00755270" w:rsidRDefault="00471E99">
          <w:pPr>
            <w:pStyle w:val="TOC2"/>
            <w:tabs>
              <w:tab w:val="right" w:leader="dot" w:pos="9628"/>
            </w:tabs>
            <w:rPr>
              <w:del w:id="665" w:author="Poissonfish Chen" w:date="2017-09-12T14:37:00Z"/>
              <w:rFonts w:ascii="Garamond" w:hAnsi="Garamond"/>
              <w:b w:val="0"/>
              <w:bCs w:val="0"/>
              <w:noProof/>
              <w:sz w:val="24"/>
              <w:szCs w:val="24"/>
              <w:lang w:eastAsia="ja-JP"/>
              <w:rPrChange w:id="666" w:author="Poissonfish Chen" w:date="2017-09-12T14:37:00Z">
                <w:rPr>
                  <w:del w:id="667" w:author="Poissonfish Chen" w:date="2017-09-12T14:37:00Z"/>
                  <w:b w:val="0"/>
                  <w:bCs w:val="0"/>
                  <w:noProof/>
                  <w:sz w:val="24"/>
                  <w:szCs w:val="24"/>
                  <w:lang w:eastAsia="ja-JP"/>
                </w:rPr>
              </w:rPrChange>
            </w:rPr>
          </w:pPr>
          <w:del w:id="668" w:author="Poissonfish Chen" w:date="2017-09-12T14:37:00Z">
            <w:r w:rsidRPr="00755270" w:rsidDel="00755270">
              <w:rPr>
                <w:rFonts w:ascii="Garamond" w:hAnsi="Garamond"/>
                <w:noProof/>
              </w:rPr>
              <w:delText>4.1 GAPIT</w:delText>
            </w:r>
            <w:r w:rsidRPr="00755270" w:rsidDel="00755270">
              <w:rPr>
                <w:rFonts w:ascii="Garamond" w:hAnsi="Garamond"/>
                <w:b w:val="0"/>
                <w:bCs w:val="0"/>
                <w:noProof/>
                <w:rPrChange w:id="669" w:author="Poissonfish Chen" w:date="2017-09-12T14:37:00Z">
                  <w:rPr>
                    <w:b w:val="0"/>
                    <w:bCs w:val="0"/>
                    <w:noProof/>
                  </w:rPr>
                </w:rPrChange>
              </w:rPr>
              <w:tab/>
              <w:delText>16</w:delText>
            </w:r>
          </w:del>
        </w:p>
        <w:p w14:paraId="22A576AA" w14:textId="77777777" w:rsidR="00471E99" w:rsidRPr="00755270" w:rsidDel="00755270" w:rsidRDefault="00471E99">
          <w:pPr>
            <w:pStyle w:val="TOC2"/>
            <w:tabs>
              <w:tab w:val="right" w:leader="dot" w:pos="9628"/>
            </w:tabs>
            <w:rPr>
              <w:del w:id="670" w:author="Poissonfish Chen" w:date="2017-09-12T14:37:00Z"/>
              <w:rFonts w:ascii="Garamond" w:hAnsi="Garamond"/>
              <w:b w:val="0"/>
              <w:bCs w:val="0"/>
              <w:noProof/>
              <w:sz w:val="24"/>
              <w:szCs w:val="24"/>
              <w:lang w:eastAsia="ja-JP"/>
              <w:rPrChange w:id="671" w:author="Poissonfish Chen" w:date="2017-09-12T14:37:00Z">
                <w:rPr>
                  <w:del w:id="672" w:author="Poissonfish Chen" w:date="2017-09-12T14:37:00Z"/>
                  <w:b w:val="0"/>
                  <w:bCs w:val="0"/>
                  <w:noProof/>
                  <w:sz w:val="24"/>
                  <w:szCs w:val="24"/>
                  <w:lang w:eastAsia="ja-JP"/>
                </w:rPr>
              </w:rPrChange>
            </w:rPr>
          </w:pPr>
          <w:del w:id="673" w:author="Poissonfish Chen" w:date="2017-09-12T14:37:00Z">
            <w:r w:rsidRPr="00755270" w:rsidDel="00755270">
              <w:rPr>
                <w:rFonts w:ascii="Garamond" w:hAnsi="Garamond"/>
                <w:noProof/>
              </w:rPr>
              <w:delText>4.2 FarmCPU</w:delText>
            </w:r>
            <w:r w:rsidRPr="00755270" w:rsidDel="00755270">
              <w:rPr>
                <w:rFonts w:ascii="Garamond" w:hAnsi="Garamond"/>
                <w:b w:val="0"/>
                <w:bCs w:val="0"/>
                <w:noProof/>
                <w:rPrChange w:id="674" w:author="Poissonfish Chen" w:date="2017-09-12T14:37:00Z">
                  <w:rPr>
                    <w:b w:val="0"/>
                    <w:bCs w:val="0"/>
                    <w:noProof/>
                  </w:rPr>
                </w:rPrChange>
              </w:rPr>
              <w:tab/>
              <w:delText>16</w:delText>
            </w:r>
          </w:del>
        </w:p>
        <w:p w14:paraId="40C61B45" w14:textId="77777777" w:rsidR="00471E99" w:rsidRPr="00755270" w:rsidDel="00755270" w:rsidRDefault="00471E99">
          <w:pPr>
            <w:pStyle w:val="TOC2"/>
            <w:tabs>
              <w:tab w:val="right" w:leader="dot" w:pos="9628"/>
            </w:tabs>
            <w:rPr>
              <w:del w:id="675" w:author="Poissonfish Chen" w:date="2017-09-12T14:37:00Z"/>
              <w:rFonts w:ascii="Garamond" w:hAnsi="Garamond"/>
              <w:b w:val="0"/>
              <w:bCs w:val="0"/>
              <w:noProof/>
              <w:sz w:val="24"/>
              <w:szCs w:val="24"/>
              <w:lang w:eastAsia="ja-JP"/>
              <w:rPrChange w:id="676" w:author="Poissonfish Chen" w:date="2017-09-12T14:37:00Z">
                <w:rPr>
                  <w:del w:id="677" w:author="Poissonfish Chen" w:date="2017-09-12T14:37:00Z"/>
                  <w:b w:val="0"/>
                  <w:bCs w:val="0"/>
                  <w:noProof/>
                  <w:sz w:val="24"/>
                  <w:szCs w:val="24"/>
                  <w:lang w:eastAsia="ja-JP"/>
                </w:rPr>
              </w:rPrChange>
            </w:rPr>
          </w:pPr>
          <w:del w:id="678" w:author="Poissonfish Chen" w:date="2017-09-12T14:37:00Z">
            <w:r w:rsidRPr="00755270" w:rsidDel="00755270">
              <w:rPr>
                <w:rFonts w:ascii="Garamond" w:hAnsi="Garamond"/>
                <w:noProof/>
              </w:rPr>
              <w:delText>4.3 PLINK</w:delText>
            </w:r>
            <w:r w:rsidRPr="00755270" w:rsidDel="00755270">
              <w:rPr>
                <w:rFonts w:ascii="Garamond" w:hAnsi="Garamond"/>
                <w:b w:val="0"/>
                <w:bCs w:val="0"/>
                <w:noProof/>
                <w:rPrChange w:id="679" w:author="Poissonfish Chen" w:date="2017-09-12T14:37:00Z">
                  <w:rPr>
                    <w:b w:val="0"/>
                    <w:bCs w:val="0"/>
                    <w:noProof/>
                  </w:rPr>
                </w:rPrChange>
              </w:rPr>
              <w:tab/>
              <w:delText>16</w:delText>
            </w:r>
          </w:del>
        </w:p>
        <w:p w14:paraId="0B10F2CC" w14:textId="77777777" w:rsidR="00471E99" w:rsidRPr="00755270" w:rsidDel="00755270" w:rsidRDefault="00471E99">
          <w:pPr>
            <w:pStyle w:val="TOC2"/>
            <w:tabs>
              <w:tab w:val="right" w:leader="dot" w:pos="9628"/>
            </w:tabs>
            <w:rPr>
              <w:del w:id="680" w:author="Poissonfish Chen" w:date="2017-09-12T14:37:00Z"/>
              <w:rFonts w:ascii="Garamond" w:hAnsi="Garamond"/>
              <w:b w:val="0"/>
              <w:bCs w:val="0"/>
              <w:noProof/>
              <w:sz w:val="24"/>
              <w:szCs w:val="24"/>
              <w:lang w:eastAsia="ja-JP"/>
              <w:rPrChange w:id="681" w:author="Poissonfish Chen" w:date="2017-09-12T14:37:00Z">
                <w:rPr>
                  <w:del w:id="682" w:author="Poissonfish Chen" w:date="2017-09-12T14:37:00Z"/>
                  <w:b w:val="0"/>
                  <w:bCs w:val="0"/>
                  <w:noProof/>
                  <w:sz w:val="24"/>
                  <w:szCs w:val="24"/>
                  <w:lang w:eastAsia="ja-JP"/>
                </w:rPr>
              </w:rPrChange>
            </w:rPr>
          </w:pPr>
          <w:del w:id="683" w:author="Poissonfish Chen" w:date="2017-09-12T14:37:00Z">
            <w:r w:rsidRPr="00755270" w:rsidDel="00755270">
              <w:rPr>
                <w:rFonts w:ascii="Garamond" w:hAnsi="Garamond"/>
                <w:noProof/>
              </w:rPr>
              <w:delText>4.4 rrBLUP</w:delText>
            </w:r>
            <w:r w:rsidRPr="00755270" w:rsidDel="00755270">
              <w:rPr>
                <w:rFonts w:ascii="Garamond" w:hAnsi="Garamond"/>
                <w:b w:val="0"/>
                <w:bCs w:val="0"/>
                <w:noProof/>
                <w:rPrChange w:id="684" w:author="Poissonfish Chen" w:date="2017-09-12T14:37:00Z">
                  <w:rPr>
                    <w:b w:val="0"/>
                    <w:bCs w:val="0"/>
                    <w:noProof/>
                  </w:rPr>
                </w:rPrChange>
              </w:rPr>
              <w:tab/>
              <w:delText>17</w:delText>
            </w:r>
          </w:del>
        </w:p>
        <w:p w14:paraId="243F2F96" w14:textId="77777777" w:rsidR="00471E99" w:rsidRPr="00755270" w:rsidDel="00755270" w:rsidRDefault="00471E99">
          <w:pPr>
            <w:pStyle w:val="TOC2"/>
            <w:tabs>
              <w:tab w:val="right" w:leader="dot" w:pos="9628"/>
            </w:tabs>
            <w:rPr>
              <w:del w:id="685" w:author="Poissonfish Chen" w:date="2017-09-12T14:37:00Z"/>
              <w:rFonts w:ascii="Garamond" w:hAnsi="Garamond"/>
              <w:b w:val="0"/>
              <w:bCs w:val="0"/>
              <w:noProof/>
              <w:sz w:val="24"/>
              <w:szCs w:val="24"/>
              <w:lang w:eastAsia="ja-JP"/>
              <w:rPrChange w:id="686" w:author="Poissonfish Chen" w:date="2017-09-12T14:37:00Z">
                <w:rPr>
                  <w:del w:id="687" w:author="Poissonfish Chen" w:date="2017-09-12T14:37:00Z"/>
                  <w:b w:val="0"/>
                  <w:bCs w:val="0"/>
                  <w:noProof/>
                  <w:sz w:val="24"/>
                  <w:szCs w:val="24"/>
                  <w:lang w:eastAsia="ja-JP"/>
                </w:rPr>
              </w:rPrChange>
            </w:rPr>
          </w:pPr>
          <w:del w:id="688" w:author="Poissonfish Chen" w:date="2017-09-12T14:37:00Z">
            <w:r w:rsidRPr="00755270" w:rsidDel="00755270">
              <w:rPr>
                <w:rFonts w:ascii="Garamond" w:hAnsi="Garamond"/>
                <w:noProof/>
              </w:rPr>
              <w:delText>4.5 BGLR</w:delText>
            </w:r>
            <w:r w:rsidRPr="00755270" w:rsidDel="00755270">
              <w:rPr>
                <w:rFonts w:ascii="Garamond" w:hAnsi="Garamond"/>
                <w:b w:val="0"/>
                <w:bCs w:val="0"/>
                <w:noProof/>
                <w:rPrChange w:id="689" w:author="Poissonfish Chen" w:date="2017-09-12T14:37:00Z">
                  <w:rPr>
                    <w:b w:val="0"/>
                    <w:bCs w:val="0"/>
                    <w:noProof/>
                  </w:rPr>
                </w:rPrChange>
              </w:rPr>
              <w:tab/>
              <w:delText>17</w:delText>
            </w:r>
          </w:del>
        </w:p>
        <w:p w14:paraId="27115F2A" w14:textId="77777777" w:rsidR="00471E99" w:rsidRPr="00755270" w:rsidDel="00755270" w:rsidRDefault="00471E99">
          <w:pPr>
            <w:pStyle w:val="TOC1"/>
            <w:tabs>
              <w:tab w:val="right" w:leader="dot" w:pos="9628"/>
            </w:tabs>
            <w:rPr>
              <w:del w:id="690" w:author="Poissonfish Chen" w:date="2017-09-12T14:37:00Z"/>
              <w:rFonts w:ascii="Garamond" w:hAnsi="Garamond"/>
              <w:b w:val="0"/>
              <w:bCs w:val="0"/>
              <w:noProof/>
              <w:lang w:eastAsia="ja-JP"/>
              <w:rPrChange w:id="691" w:author="Poissonfish Chen" w:date="2017-09-12T14:37:00Z">
                <w:rPr>
                  <w:del w:id="692" w:author="Poissonfish Chen" w:date="2017-09-12T14:37:00Z"/>
                  <w:b w:val="0"/>
                  <w:bCs w:val="0"/>
                  <w:noProof/>
                  <w:lang w:eastAsia="ja-JP"/>
                </w:rPr>
              </w:rPrChange>
            </w:rPr>
          </w:pPr>
          <w:del w:id="693" w:author="Poissonfish Chen" w:date="2017-09-12T14:37:00Z">
            <w:r w:rsidRPr="00755270" w:rsidDel="00755270">
              <w:rPr>
                <w:rFonts w:ascii="Garamond" w:hAnsi="Garamond"/>
                <w:noProof/>
              </w:rPr>
              <w:delText>5. Output files</w:delText>
            </w:r>
            <w:r w:rsidRPr="00755270" w:rsidDel="00755270">
              <w:rPr>
                <w:rFonts w:ascii="Garamond" w:hAnsi="Garamond"/>
                <w:b w:val="0"/>
                <w:bCs w:val="0"/>
                <w:noProof/>
                <w:rPrChange w:id="694" w:author="Poissonfish Chen" w:date="2017-09-12T14:37:00Z">
                  <w:rPr>
                    <w:b w:val="0"/>
                    <w:bCs w:val="0"/>
                    <w:noProof/>
                  </w:rPr>
                </w:rPrChange>
              </w:rPr>
              <w:tab/>
              <w:delText>18</w:delText>
            </w:r>
          </w:del>
        </w:p>
        <w:p w14:paraId="607CA7A5" w14:textId="77777777" w:rsidR="00471E99" w:rsidRPr="00755270" w:rsidDel="00755270" w:rsidRDefault="00471E99">
          <w:pPr>
            <w:pStyle w:val="TOC2"/>
            <w:tabs>
              <w:tab w:val="right" w:leader="dot" w:pos="9628"/>
            </w:tabs>
            <w:rPr>
              <w:del w:id="695" w:author="Poissonfish Chen" w:date="2017-09-12T14:37:00Z"/>
              <w:rFonts w:ascii="Garamond" w:hAnsi="Garamond"/>
              <w:b w:val="0"/>
              <w:bCs w:val="0"/>
              <w:noProof/>
              <w:sz w:val="24"/>
              <w:szCs w:val="24"/>
              <w:lang w:eastAsia="ja-JP"/>
              <w:rPrChange w:id="696" w:author="Poissonfish Chen" w:date="2017-09-12T14:37:00Z">
                <w:rPr>
                  <w:del w:id="697" w:author="Poissonfish Chen" w:date="2017-09-12T14:37:00Z"/>
                  <w:b w:val="0"/>
                  <w:bCs w:val="0"/>
                  <w:noProof/>
                  <w:sz w:val="24"/>
                  <w:szCs w:val="24"/>
                  <w:lang w:eastAsia="ja-JP"/>
                </w:rPr>
              </w:rPrChange>
            </w:rPr>
          </w:pPr>
          <w:del w:id="698" w:author="Poissonfish Chen" w:date="2017-09-12T14:37:00Z">
            <w:r w:rsidRPr="00755270" w:rsidDel="00755270">
              <w:rPr>
                <w:rFonts w:ascii="Garamond" w:hAnsi="Garamond"/>
                <w:b w:val="0"/>
                <w:bCs w:val="0"/>
                <w:noProof/>
                <w:rPrChange w:id="699" w:author="Poissonfish Chen" w:date="2017-09-12T14:37:00Z">
                  <w:rPr>
                    <w:b w:val="0"/>
                    <w:bCs w:val="0"/>
                    <w:noProof/>
                  </w:rPr>
                </w:rPrChange>
              </w:rPr>
              <w:delText>5.1 GAPIT</w:delText>
            </w:r>
            <w:r w:rsidRPr="00755270" w:rsidDel="00755270">
              <w:rPr>
                <w:rFonts w:ascii="Garamond" w:hAnsi="Garamond"/>
                <w:b w:val="0"/>
                <w:bCs w:val="0"/>
                <w:noProof/>
                <w:rPrChange w:id="700" w:author="Poissonfish Chen" w:date="2017-09-12T14:37:00Z">
                  <w:rPr>
                    <w:b w:val="0"/>
                    <w:bCs w:val="0"/>
                    <w:noProof/>
                  </w:rPr>
                </w:rPrChange>
              </w:rPr>
              <w:tab/>
              <w:delText>18</w:delText>
            </w:r>
          </w:del>
        </w:p>
        <w:p w14:paraId="29385988" w14:textId="77777777" w:rsidR="00471E99" w:rsidRPr="00755270" w:rsidDel="00755270" w:rsidRDefault="00471E99">
          <w:pPr>
            <w:pStyle w:val="TOC2"/>
            <w:tabs>
              <w:tab w:val="right" w:leader="dot" w:pos="9628"/>
            </w:tabs>
            <w:rPr>
              <w:del w:id="701" w:author="Poissonfish Chen" w:date="2017-09-12T14:37:00Z"/>
              <w:rFonts w:ascii="Garamond" w:hAnsi="Garamond"/>
              <w:b w:val="0"/>
              <w:bCs w:val="0"/>
              <w:noProof/>
              <w:sz w:val="24"/>
              <w:szCs w:val="24"/>
              <w:lang w:eastAsia="ja-JP"/>
              <w:rPrChange w:id="702" w:author="Poissonfish Chen" w:date="2017-09-12T14:37:00Z">
                <w:rPr>
                  <w:del w:id="703" w:author="Poissonfish Chen" w:date="2017-09-12T14:37:00Z"/>
                  <w:b w:val="0"/>
                  <w:bCs w:val="0"/>
                  <w:noProof/>
                  <w:sz w:val="24"/>
                  <w:szCs w:val="24"/>
                  <w:lang w:eastAsia="ja-JP"/>
                </w:rPr>
              </w:rPrChange>
            </w:rPr>
          </w:pPr>
          <w:del w:id="704" w:author="Poissonfish Chen" w:date="2017-09-12T14:37:00Z">
            <w:r w:rsidRPr="00755270" w:rsidDel="00755270">
              <w:rPr>
                <w:rFonts w:ascii="Garamond" w:hAnsi="Garamond"/>
                <w:b w:val="0"/>
                <w:bCs w:val="0"/>
                <w:noProof/>
                <w:rPrChange w:id="705" w:author="Poissonfish Chen" w:date="2017-09-12T14:37:00Z">
                  <w:rPr>
                    <w:b w:val="0"/>
                    <w:bCs w:val="0"/>
                    <w:noProof/>
                  </w:rPr>
                </w:rPrChange>
              </w:rPr>
              <w:delText>5.2 FarmCPU</w:delText>
            </w:r>
            <w:r w:rsidRPr="00755270" w:rsidDel="00755270">
              <w:rPr>
                <w:rFonts w:ascii="Garamond" w:hAnsi="Garamond"/>
                <w:b w:val="0"/>
                <w:bCs w:val="0"/>
                <w:noProof/>
                <w:rPrChange w:id="706" w:author="Poissonfish Chen" w:date="2017-09-12T14:37:00Z">
                  <w:rPr>
                    <w:b w:val="0"/>
                    <w:bCs w:val="0"/>
                    <w:noProof/>
                  </w:rPr>
                </w:rPrChange>
              </w:rPr>
              <w:tab/>
              <w:delText>18</w:delText>
            </w:r>
          </w:del>
        </w:p>
        <w:p w14:paraId="71CF8228" w14:textId="77777777" w:rsidR="00471E99" w:rsidRPr="00755270" w:rsidDel="00755270" w:rsidRDefault="00471E99">
          <w:pPr>
            <w:pStyle w:val="TOC2"/>
            <w:tabs>
              <w:tab w:val="right" w:leader="dot" w:pos="9628"/>
            </w:tabs>
            <w:rPr>
              <w:del w:id="707" w:author="Poissonfish Chen" w:date="2017-09-12T14:37:00Z"/>
              <w:rFonts w:ascii="Garamond" w:hAnsi="Garamond"/>
              <w:b w:val="0"/>
              <w:bCs w:val="0"/>
              <w:noProof/>
              <w:sz w:val="24"/>
              <w:szCs w:val="24"/>
              <w:lang w:eastAsia="ja-JP"/>
              <w:rPrChange w:id="708" w:author="Poissonfish Chen" w:date="2017-09-12T14:37:00Z">
                <w:rPr>
                  <w:del w:id="709" w:author="Poissonfish Chen" w:date="2017-09-12T14:37:00Z"/>
                  <w:b w:val="0"/>
                  <w:bCs w:val="0"/>
                  <w:noProof/>
                  <w:sz w:val="24"/>
                  <w:szCs w:val="24"/>
                  <w:lang w:eastAsia="ja-JP"/>
                </w:rPr>
              </w:rPrChange>
            </w:rPr>
          </w:pPr>
          <w:del w:id="710" w:author="Poissonfish Chen" w:date="2017-09-12T14:37:00Z">
            <w:r w:rsidRPr="00755270" w:rsidDel="00755270">
              <w:rPr>
                <w:rFonts w:ascii="Garamond" w:hAnsi="Garamond"/>
                <w:b w:val="0"/>
                <w:bCs w:val="0"/>
                <w:noProof/>
                <w:rPrChange w:id="711" w:author="Poissonfish Chen" w:date="2017-09-12T14:37:00Z">
                  <w:rPr>
                    <w:b w:val="0"/>
                    <w:bCs w:val="0"/>
                    <w:noProof/>
                  </w:rPr>
                </w:rPrChange>
              </w:rPr>
              <w:delText>5.3 PLINK</w:delText>
            </w:r>
            <w:r w:rsidRPr="00755270" w:rsidDel="00755270">
              <w:rPr>
                <w:rFonts w:ascii="Garamond" w:hAnsi="Garamond"/>
                <w:b w:val="0"/>
                <w:bCs w:val="0"/>
                <w:noProof/>
                <w:rPrChange w:id="712" w:author="Poissonfish Chen" w:date="2017-09-12T14:37:00Z">
                  <w:rPr>
                    <w:b w:val="0"/>
                    <w:bCs w:val="0"/>
                    <w:noProof/>
                  </w:rPr>
                </w:rPrChange>
              </w:rPr>
              <w:tab/>
              <w:delText>18</w:delText>
            </w:r>
          </w:del>
        </w:p>
        <w:p w14:paraId="40C12ADF" w14:textId="77777777" w:rsidR="00471E99" w:rsidRPr="00755270" w:rsidDel="00755270" w:rsidRDefault="00471E99">
          <w:pPr>
            <w:pStyle w:val="TOC2"/>
            <w:tabs>
              <w:tab w:val="right" w:leader="dot" w:pos="9628"/>
            </w:tabs>
            <w:rPr>
              <w:del w:id="713" w:author="Poissonfish Chen" w:date="2017-09-12T14:37:00Z"/>
              <w:rFonts w:ascii="Garamond" w:hAnsi="Garamond"/>
              <w:b w:val="0"/>
              <w:bCs w:val="0"/>
              <w:noProof/>
              <w:sz w:val="24"/>
              <w:szCs w:val="24"/>
              <w:lang w:eastAsia="ja-JP"/>
              <w:rPrChange w:id="714" w:author="Poissonfish Chen" w:date="2017-09-12T14:37:00Z">
                <w:rPr>
                  <w:del w:id="715" w:author="Poissonfish Chen" w:date="2017-09-12T14:37:00Z"/>
                  <w:b w:val="0"/>
                  <w:bCs w:val="0"/>
                  <w:noProof/>
                  <w:sz w:val="24"/>
                  <w:szCs w:val="24"/>
                  <w:lang w:eastAsia="ja-JP"/>
                </w:rPr>
              </w:rPrChange>
            </w:rPr>
          </w:pPr>
          <w:del w:id="716" w:author="Poissonfish Chen" w:date="2017-09-12T14:37:00Z">
            <w:r w:rsidRPr="00755270" w:rsidDel="00755270">
              <w:rPr>
                <w:rFonts w:ascii="Garamond" w:hAnsi="Garamond"/>
                <w:b w:val="0"/>
                <w:bCs w:val="0"/>
                <w:noProof/>
                <w:rPrChange w:id="717" w:author="Poissonfish Chen" w:date="2017-09-12T14:37:00Z">
                  <w:rPr>
                    <w:b w:val="0"/>
                    <w:bCs w:val="0"/>
                    <w:noProof/>
                  </w:rPr>
                </w:rPrChange>
              </w:rPr>
              <w:delText>5.4 rrBLUP</w:delText>
            </w:r>
            <w:r w:rsidRPr="00755270" w:rsidDel="00755270">
              <w:rPr>
                <w:rFonts w:ascii="Garamond" w:hAnsi="Garamond"/>
                <w:b w:val="0"/>
                <w:bCs w:val="0"/>
                <w:noProof/>
                <w:rPrChange w:id="718" w:author="Poissonfish Chen" w:date="2017-09-12T14:37:00Z">
                  <w:rPr>
                    <w:b w:val="0"/>
                    <w:bCs w:val="0"/>
                    <w:noProof/>
                  </w:rPr>
                </w:rPrChange>
              </w:rPr>
              <w:tab/>
              <w:delText>18</w:delText>
            </w:r>
          </w:del>
        </w:p>
        <w:p w14:paraId="4D968E0B" w14:textId="77777777" w:rsidR="00471E99" w:rsidRPr="00755270" w:rsidDel="00755270" w:rsidRDefault="00471E99">
          <w:pPr>
            <w:pStyle w:val="TOC2"/>
            <w:tabs>
              <w:tab w:val="right" w:leader="dot" w:pos="9628"/>
            </w:tabs>
            <w:rPr>
              <w:del w:id="719" w:author="Poissonfish Chen" w:date="2017-09-12T14:37:00Z"/>
              <w:rFonts w:ascii="Garamond" w:hAnsi="Garamond"/>
              <w:b w:val="0"/>
              <w:bCs w:val="0"/>
              <w:noProof/>
              <w:sz w:val="24"/>
              <w:szCs w:val="24"/>
              <w:lang w:eastAsia="ja-JP"/>
              <w:rPrChange w:id="720" w:author="Poissonfish Chen" w:date="2017-09-12T14:37:00Z">
                <w:rPr>
                  <w:del w:id="721" w:author="Poissonfish Chen" w:date="2017-09-12T14:37:00Z"/>
                  <w:b w:val="0"/>
                  <w:bCs w:val="0"/>
                  <w:noProof/>
                  <w:sz w:val="24"/>
                  <w:szCs w:val="24"/>
                  <w:lang w:eastAsia="ja-JP"/>
                </w:rPr>
              </w:rPrChange>
            </w:rPr>
          </w:pPr>
          <w:del w:id="722" w:author="Poissonfish Chen" w:date="2017-09-12T14:37:00Z">
            <w:r w:rsidRPr="00755270" w:rsidDel="00755270">
              <w:rPr>
                <w:rFonts w:ascii="Garamond" w:hAnsi="Garamond"/>
                <w:b w:val="0"/>
                <w:bCs w:val="0"/>
                <w:noProof/>
                <w:rPrChange w:id="723" w:author="Poissonfish Chen" w:date="2017-09-12T14:37:00Z">
                  <w:rPr>
                    <w:b w:val="0"/>
                    <w:bCs w:val="0"/>
                    <w:noProof/>
                  </w:rPr>
                </w:rPrChange>
              </w:rPr>
              <w:delText>5.5 BGLR</w:delText>
            </w:r>
            <w:r w:rsidRPr="00755270" w:rsidDel="00755270">
              <w:rPr>
                <w:rFonts w:ascii="Garamond" w:hAnsi="Garamond"/>
                <w:b w:val="0"/>
                <w:bCs w:val="0"/>
                <w:noProof/>
                <w:rPrChange w:id="724" w:author="Poissonfish Chen" w:date="2017-09-12T14:37:00Z">
                  <w:rPr>
                    <w:b w:val="0"/>
                    <w:bCs w:val="0"/>
                    <w:noProof/>
                  </w:rPr>
                </w:rPrChange>
              </w:rPr>
              <w:tab/>
              <w:delText>18</w:delText>
            </w:r>
          </w:del>
        </w:p>
        <w:p w14:paraId="23D41E74" w14:textId="77777777" w:rsidR="00471E99" w:rsidRPr="00755270" w:rsidDel="00755270" w:rsidRDefault="00471E99">
          <w:pPr>
            <w:pStyle w:val="TOC1"/>
            <w:tabs>
              <w:tab w:val="right" w:leader="dot" w:pos="9628"/>
            </w:tabs>
            <w:rPr>
              <w:del w:id="725" w:author="Poissonfish Chen" w:date="2017-09-12T14:37:00Z"/>
              <w:rFonts w:ascii="Garamond" w:hAnsi="Garamond"/>
              <w:b w:val="0"/>
              <w:bCs w:val="0"/>
              <w:noProof/>
              <w:lang w:eastAsia="ja-JP"/>
              <w:rPrChange w:id="726" w:author="Poissonfish Chen" w:date="2017-09-12T14:37:00Z">
                <w:rPr>
                  <w:del w:id="727" w:author="Poissonfish Chen" w:date="2017-09-12T14:37:00Z"/>
                  <w:b w:val="0"/>
                  <w:bCs w:val="0"/>
                  <w:noProof/>
                  <w:lang w:eastAsia="ja-JP"/>
                </w:rPr>
              </w:rPrChange>
            </w:rPr>
          </w:pPr>
          <w:del w:id="728" w:author="Poissonfish Chen" w:date="2017-09-12T14:37:00Z">
            <w:r w:rsidRPr="00755270" w:rsidDel="00755270">
              <w:rPr>
                <w:rFonts w:ascii="Garamond" w:hAnsi="Garamond"/>
                <w:noProof/>
              </w:rPr>
              <w:delText>6. Tutorial</w:delText>
            </w:r>
            <w:r w:rsidRPr="00755270" w:rsidDel="00755270">
              <w:rPr>
                <w:rFonts w:ascii="Garamond" w:hAnsi="Garamond"/>
                <w:b w:val="0"/>
                <w:bCs w:val="0"/>
                <w:noProof/>
                <w:rPrChange w:id="729" w:author="Poissonfish Chen" w:date="2017-09-12T14:37:00Z">
                  <w:rPr>
                    <w:b w:val="0"/>
                    <w:bCs w:val="0"/>
                    <w:noProof/>
                  </w:rPr>
                </w:rPrChange>
              </w:rPr>
              <w:tab/>
              <w:delText>18</w:delText>
            </w:r>
          </w:del>
        </w:p>
        <w:p w14:paraId="1BA1158B" w14:textId="77777777" w:rsidR="00471E99" w:rsidRPr="00755270" w:rsidDel="00755270" w:rsidRDefault="00471E99">
          <w:pPr>
            <w:pStyle w:val="TOC2"/>
            <w:tabs>
              <w:tab w:val="right" w:leader="dot" w:pos="9628"/>
            </w:tabs>
            <w:rPr>
              <w:del w:id="730" w:author="Poissonfish Chen" w:date="2017-09-12T14:37:00Z"/>
              <w:rFonts w:ascii="Garamond" w:hAnsi="Garamond"/>
              <w:b w:val="0"/>
              <w:bCs w:val="0"/>
              <w:noProof/>
              <w:sz w:val="24"/>
              <w:szCs w:val="24"/>
              <w:lang w:eastAsia="ja-JP"/>
              <w:rPrChange w:id="731" w:author="Poissonfish Chen" w:date="2017-09-12T14:37:00Z">
                <w:rPr>
                  <w:del w:id="732" w:author="Poissonfish Chen" w:date="2017-09-12T14:37:00Z"/>
                  <w:b w:val="0"/>
                  <w:bCs w:val="0"/>
                  <w:noProof/>
                  <w:sz w:val="24"/>
                  <w:szCs w:val="24"/>
                  <w:lang w:eastAsia="ja-JP"/>
                </w:rPr>
              </w:rPrChange>
            </w:rPr>
          </w:pPr>
          <w:del w:id="733" w:author="Poissonfish Chen" w:date="2017-09-12T14:37:00Z">
            <w:r w:rsidRPr="00755270" w:rsidDel="00755270">
              <w:rPr>
                <w:rFonts w:ascii="Garamond" w:hAnsi="Garamond"/>
                <w:noProof/>
              </w:rPr>
              <w:delText>6.1 Case study: Perform GWAS-assisted GS by FarmCPU and BGLR (Format: VCF)</w:delText>
            </w:r>
            <w:r w:rsidRPr="00755270" w:rsidDel="00755270">
              <w:rPr>
                <w:rFonts w:ascii="Garamond" w:hAnsi="Garamond"/>
                <w:b w:val="0"/>
                <w:bCs w:val="0"/>
                <w:noProof/>
                <w:rPrChange w:id="734" w:author="Poissonfish Chen" w:date="2017-09-12T14:37:00Z">
                  <w:rPr>
                    <w:b w:val="0"/>
                    <w:bCs w:val="0"/>
                    <w:noProof/>
                  </w:rPr>
                </w:rPrChange>
              </w:rPr>
              <w:tab/>
              <w:delText>18</w:delText>
            </w:r>
          </w:del>
        </w:p>
        <w:p w14:paraId="0DC44154" w14:textId="77777777" w:rsidR="00471E99" w:rsidRPr="00755270" w:rsidDel="00755270" w:rsidRDefault="00471E99">
          <w:pPr>
            <w:pStyle w:val="TOC1"/>
            <w:tabs>
              <w:tab w:val="right" w:leader="dot" w:pos="9628"/>
            </w:tabs>
            <w:rPr>
              <w:del w:id="735" w:author="Poissonfish Chen" w:date="2017-09-12T14:37:00Z"/>
              <w:rFonts w:ascii="Garamond" w:hAnsi="Garamond"/>
              <w:b w:val="0"/>
              <w:bCs w:val="0"/>
              <w:noProof/>
              <w:lang w:eastAsia="ja-JP"/>
              <w:rPrChange w:id="736" w:author="Poissonfish Chen" w:date="2017-09-12T14:37:00Z">
                <w:rPr>
                  <w:del w:id="737" w:author="Poissonfish Chen" w:date="2017-09-12T14:37:00Z"/>
                  <w:b w:val="0"/>
                  <w:bCs w:val="0"/>
                  <w:noProof/>
                  <w:lang w:eastAsia="ja-JP"/>
                </w:rPr>
              </w:rPrChange>
            </w:rPr>
          </w:pPr>
          <w:del w:id="738" w:author="Poissonfish Chen" w:date="2017-09-12T14:37:00Z">
            <w:r w:rsidRPr="00755270" w:rsidDel="00755270">
              <w:rPr>
                <w:rFonts w:ascii="Garamond" w:hAnsi="Garamond"/>
                <w:noProof/>
              </w:rPr>
              <w:delText>7. References</w:delText>
            </w:r>
            <w:r w:rsidRPr="00755270" w:rsidDel="00755270">
              <w:rPr>
                <w:rFonts w:ascii="Garamond" w:hAnsi="Garamond"/>
                <w:b w:val="0"/>
                <w:bCs w:val="0"/>
                <w:noProof/>
                <w:rPrChange w:id="739" w:author="Poissonfish Chen" w:date="2017-09-12T14:37:00Z">
                  <w:rPr>
                    <w:b w:val="0"/>
                    <w:bCs w:val="0"/>
                    <w:noProof/>
                  </w:rPr>
                </w:rPrChange>
              </w:rPr>
              <w:tab/>
              <w:delText>25</w:delText>
            </w:r>
          </w:del>
        </w:p>
        <w:p w14:paraId="40D7A002" w14:textId="77777777" w:rsidR="00B21FE6" w:rsidRPr="00755270" w:rsidRDefault="00141C2C" w:rsidP="003F342A">
          <w:pPr>
            <w:ind w:left="720" w:hanging="720"/>
            <w:rPr>
              <w:rFonts w:ascii="Garamond" w:hAnsi="Garamond"/>
              <w:b/>
              <w:bCs/>
              <w:noProof/>
            </w:rPr>
          </w:pPr>
          <w:r w:rsidRPr="00755270">
            <w:rPr>
              <w:rFonts w:ascii="Garamond" w:hAnsi="Garamond"/>
              <w:b/>
              <w:bCs/>
              <w:noProof/>
              <w:rPrChange w:id="740" w:author="Poissonfish Chen" w:date="2017-09-12T14:37:00Z">
                <w:rPr>
                  <w:rFonts w:ascii="Garamond" w:hAnsi="Garamond"/>
                  <w:b/>
                  <w:bCs/>
                  <w:noProof/>
                </w:rPr>
              </w:rPrChange>
            </w:rPr>
            <w:fldChar w:fldCharType="end"/>
          </w:r>
        </w:p>
        <w:p w14:paraId="5DA0B2D8" w14:textId="77777777" w:rsidR="00B21FE6" w:rsidRPr="00755270" w:rsidRDefault="00B21FE6" w:rsidP="00FF0FD7">
          <w:pPr>
            <w:rPr>
              <w:rFonts w:ascii="Garamond" w:hAnsi="Garamond"/>
              <w:b/>
              <w:bCs/>
              <w:noProof/>
            </w:rPr>
          </w:pPr>
        </w:p>
        <w:p w14:paraId="5571B5CA" w14:textId="2B224AEA" w:rsidR="00141C2C" w:rsidRPr="00755270" w:rsidRDefault="00C45D58" w:rsidP="003F342A">
          <w:pPr>
            <w:ind w:left="720" w:hanging="720"/>
            <w:rPr>
              <w:rFonts w:ascii="Garamond" w:hAnsi="Garamond"/>
            </w:rPr>
          </w:pPr>
        </w:p>
      </w:sdtContent>
    </w:sdt>
    <w:p w14:paraId="3D8354EF" w14:textId="77777777" w:rsidR="00B21FE6" w:rsidRPr="00755270" w:rsidRDefault="00B21FE6" w:rsidP="00FF0FD7">
      <w:pPr>
        <w:pStyle w:val="Body"/>
        <w:rPr>
          <w:rFonts w:ascii="Garamond" w:hAnsi="Garamond"/>
        </w:rPr>
      </w:pPr>
    </w:p>
    <w:p w14:paraId="15410E93" w14:textId="77777777" w:rsidR="00CD32CB" w:rsidRPr="00755270" w:rsidRDefault="00CD32CB" w:rsidP="00FF0FD7">
      <w:pPr>
        <w:pStyle w:val="Body"/>
        <w:rPr>
          <w:rFonts w:ascii="Garamond" w:hAnsi="Garamond"/>
        </w:rPr>
      </w:pPr>
    </w:p>
    <w:p w14:paraId="7087D13F" w14:textId="77777777" w:rsidR="00CD32CB" w:rsidRPr="00755270" w:rsidRDefault="00CD32CB" w:rsidP="00FF0FD7">
      <w:pPr>
        <w:pStyle w:val="Body"/>
        <w:rPr>
          <w:rFonts w:ascii="Garamond" w:hAnsi="Garamond"/>
        </w:rPr>
      </w:pPr>
    </w:p>
    <w:p w14:paraId="2573455D" w14:textId="77777777" w:rsidR="00CD32CB" w:rsidRPr="00755270" w:rsidRDefault="00CD32CB" w:rsidP="00FF0FD7">
      <w:pPr>
        <w:pStyle w:val="Body"/>
        <w:rPr>
          <w:rFonts w:ascii="Garamond" w:hAnsi="Garamond"/>
        </w:rPr>
      </w:pPr>
    </w:p>
    <w:p w14:paraId="5238D4C7" w14:textId="77777777" w:rsidR="00CD32CB" w:rsidRPr="00755270" w:rsidRDefault="00CD32CB" w:rsidP="00FF0FD7">
      <w:pPr>
        <w:pStyle w:val="Body"/>
        <w:rPr>
          <w:rFonts w:ascii="Garamond" w:hAnsi="Garamond"/>
        </w:rPr>
      </w:pPr>
    </w:p>
    <w:p w14:paraId="6947C7E2" w14:textId="77777777" w:rsidR="00CD32CB" w:rsidRPr="00755270" w:rsidRDefault="00CD32CB" w:rsidP="00FF0FD7">
      <w:pPr>
        <w:pStyle w:val="Body"/>
        <w:rPr>
          <w:rFonts w:ascii="Garamond" w:hAnsi="Garamond"/>
        </w:rPr>
      </w:pPr>
    </w:p>
    <w:p w14:paraId="01CC1108" w14:textId="77777777" w:rsidR="00CD32CB" w:rsidRPr="00755270" w:rsidRDefault="00CD32CB" w:rsidP="00FF0FD7">
      <w:pPr>
        <w:pStyle w:val="Body"/>
        <w:rPr>
          <w:rFonts w:ascii="Garamond" w:hAnsi="Garamond"/>
        </w:rPr>
      </w:pPr>
    </w:p>
    <w:p w14:paraId="0CB610EA" w14:textId="77777777" w:rsidR="00CD32CB" w:rsidRPr="00755270" w:rsidRDefault="00CD32CB" w:rsidP="00FF0FD7">
      <w:pPr>
        <w:pStyle w:val="Body"/>
        <w:rPr>
          <w:rFonts w:ascii="Garamond" w:hAnsi="Garamond"/>
        </w:rPr>
      </w:pPr>
    </w:p>
    <w:p w14:paraId="3FB38C8B" w14:textId="77777777" w:rsidR="00CD32CB" w:rsidRPr="00755270" w:rsidRDefault="00CD32CB" w:rsidP="00FF0FD7">
      <w:pPr>
        <w:pStyle w:val="Body"/>
        <w:rPr>
          <w:rFonts w:ascii="Garamond" w:hAnsi="Garamond"/>
        </w:rPr>
      </w:pPr>
    </w:p>
    <w:p w14:paraId="66238F6B" w14:textId="77777777" w:rsidR="00CD32CB" w:rsidRPr="00755270" w:rsidRDefault="00CD32CB" w:rsidP="00FF0FD7">
      <w:pPr>
        <w:pStyle w:val="Body"/>
        <w:rPr>
          <w:rFonts w:ascii="Garamond" w:hAnsi="Garamond"/>
        </w:rPr>
      </w:pPr>
    </w:p>
    <w:p w14:paraId="7D41F21B" w14:textId="77777777" w:rsidR="00CD32CB" w:rsidRPr="00755270" w:rsidRDefault="00CD32CB" w:rsidP="00FF0FD7">
      <w:pPr>
        <w:pStyle w:val="Body"/>
        <w:rPr>
          <w:rFonts w:ascii="Garamond" w:hAnsi="Garamond"/>
        </w:rPr>
      </w:pPr>
    </w:p>
    <w:p w14:paraId="65F1E7C6" w14:textId="77777777" w:rsidR="00CD32CB" w:rsidRPr="00755270" w:rsidRDefault="00CD32CB" w:rsidP="00FF0FD7">
      <w:pPr>
        <w:pStyle w:val="Body"/>
        <w:rPr>
          <w:rFonts w:ascii="Garamond" w:hAnsi="Garamond"/>
        </w:rPr>
      </w:pPr>
    </w:p>
    <w:p w14:paraId="0C557B69" w14:textId="77777777" w:rsidR="00CD32CB" w:rsidRPr="00755270" w:rsidRDefault="00CD32CB" w:rsidP="00FF0FD7">
      <w:pPr>
        <w:pStyle w:val="Body"/>
        <w:rPr>
          <w:rFonts w:ascii="Garamond" w:hAnsi="Garamond"/>
        </w:rPr>
      </w:pPr>
    </w:p>
    <w:p w14:paraId="466C34E0" w14:textId="77777777" w:rsidR="00CD32CB" w:rsidRPr="00755270" w:rsidRDefault="00CD32CB" w:rsidP="00FF0FD7">
      <w:pPr>
        <w:pStyle w:val="Body"/>
        <w:rPr>
          <w:rFonts w:ascii="Garamond" w:hAnsi="Garamond"/>
        </w:rPr>
      </w:pPr>
    </w:p>
    <w:p w14:paraId="40354506" w14:textId="77777777" w:rsidR="00CD32CB" w:rsidRPr="00755270" w:rsidRDefault="00CD32CB" w:rsidP="00FF0FD7">
      <w:pPr>
        <w:pStyle w:val="Body"/>
        <w:rPr>
          <w:rFonts w:ascii="Garamond" w:hAnsi="Garamond"/>
        </w:rPr>
      </w:pPr>
    </w:p>
    <w:p w14:paraId="56A5D43D" w14:textId="77777777" w:rsidR="00CD32CB" w:rsidRPr="00755270" w:rsidRDefault="00CD32CB" w:rsidP="00FF0FD7">
      <w:pPr>
        <w:pStyle w:val="Body"/>
        <w:rPr>
          <w:rFonts w:ascii="Garamond" w:hAnsi="Garamond"/>
        </w:rPr>
      </w:pPr>
    </w:p>
    <w:p w14:paraId="32CC18EE" w14:textId="7B4E7680" w:rsidR="00CD32CB" w:rsidRPr="00755270" w:rsidDel="00AD2DFD" w:rsidRDefault="00CD32CB" w:rsidP="00FF0FD7">
      <w:pPr>
        <w:pStyle w:val="Body"/>
        <w:rPr>
          <w:del w:id="741" w:author="Poissonfish Chen" w:date="2017-09-12T14:41:00Z"/>
          <w:rFonts w:ascii="Garamond" w:hAnsi="Garamond"/>
        </w:rPr>
      </w:pPr>
    </w:p>
    <w:p w14:paraId="5AE52419" w14:textId="0C24FE2B" w:rsidR="00CD32CB" w:rsidRPr="00755270" w:rsidDel="00AD2DFD" w:rsidRDefault="00CD32CB" w:rsidP="00FF0FD7">
      <w:pPr>
        <w:pStyle w:val="Body"/>
        <w:rPr>
          <w:del w:id="742" w:author="Poissonfish Chen" w:date="2017-09-12T14:41:00Z"/>
          <w:rFonts w:ascii="Garamond" w:hAnsi="Garamond"/>
        </w:rPr>
      </w:pPr>
    </w:p>
    <w:p w14:paraId="23A6B16B" w14:textId="0237803B" w:rsidR="00CD32CB" w:rsidRPr="00755270" w:rsidDel="00AD2DFD" w:rsidRDefault="00CD32CB" w:rsidP="00FF0FD7">
      <w:pPr>
        <w:pStyle w:val="Body"/>
        <w:rPr>
          <w:del w:id="743" w:author="Poissonfish Chen" w:date="2017-09-12T14:41:00Z"/>
          <w:rFonts w:ascii="Garamond" w:hAnsi="Garamond"/>
        </w:rPr>
      </w:pPr>
    </w:p>
    <w:p w14:paraId="4CF123A5" w14:textId="263F0B49" w:rsidR="00CD32CB" w:rsidRPr="00755270" w:rsidDel="00AD2DFD" w:rsidRDefault="00CD32CB" w:rsidP="00FF0FD7">
      <w:pPr>
        <w:pStyle w:val="Body"/>
        <w:rPr>
          <w:del w:id="744" w:author="Poissonfish Chen" w:date="2017-09-12T14:41:00Z"/>
          <w:rFonts w:ascii="Garamond" w:hAnsi="Garamond"/>
        </w:rPr>
      </w:pPr>
    </w:p>
    <w:p w14:paraId="59F15F9C" w14:textId="5BA0BDAC" w:rsidR="00CD32CB" w:rsidRPr="00755270" w:rsidDel="00AD2DFD" w:rsidRDefault="00CD32CB" w:rsidP="00FF0FD7">
      <w:pPr>
        <w:pStyle w:val="Body"/>
        <w:rPr>
          <w:del w:id="745" w:author="Poissonfish Chen" w:date="2017-09-12T14:41:00Z"/>
          <w:rFonts w:ascii="Garamond" w:hAnsi="Garamond"/>
        </w:rPr>
      </w:pPr>
    </w:p>
    <w:p w14:paraId="1BEDC861" w14:textId="40994B46" w:rsidR="00CD32CB" w:rsidRPr="00755270" w:rsidDel="00AD2DFD" w:rsidRDefault="00CD32CB" w:rsidP="00FF0FD7">
      <w:pPr>
        <w:pStyle w:val="Body"/>
        <w:rPr>
          <w:del w:id="746" w:author="Poissonfish Chen" w:date="2017-09-12T14:41:00Z"/>
          <w:rFonts w:ascii="Garamond" w:hAnsi="Garamond"/>
        </w:rPr>
      </w:pPr>
    </w:p>
    <w:p w14:paraId="0C2CE983" w14:textId="53E98376" w:rsidR="00CD32CB" w:rsidRPr="00755270" w:rsidDel="00AD2DFD" w:rsidRDefault="00CD32CB" w:rsidP="00FF0FD7">
      <w:pPr>
        <w:pStyle w:val="Body"/>
        <w:rPr>
          <w:del w:id="747" w:author="Poissonfish Chen" w:date="2017-09-12T14:41:00Z"/>
          <w:rFonts w:ascii="Garamond" w:hAnsi="Garamond"/>
        </w:rPr>
      </w:pPr>
    </w:p>
    <w:p w14:paraId="0FA5B828" w14:textId="77777777" w:rsidR="00CD32CB" w:rsidRPr="00755270" w:rsidRDefault="00CD32CB" w:rsidP="00FF0FD7">
      <w:pPr>
        <w:pStyle w:val="Body"/>
        <w:rPr>
          <w:rFonts w:ascii="Garamond" w:hAnsi="Garamond"/>
        </w:rPr>
      </w:pPr>
    </w:p>
    <w:p w14:paraId="12A904EE" w14:textId="77777777" w:rsidR="00471E99" w:rsidRPr="00755270" w:rsidRDefault="00471E99">
      <w:pPr>
        <w:rPr>
          <w:rFonts w:ascii="Garamond" w:eastAsia="Times New Roman" w:hAnsi="Garamond"/>
          <w:smallCaps/>
          <w:color w:val="000000"/>
          <w:spacing w:val="5"/>
          <w:sz w:val="42"/>
          <w:szCs w:val="42"/>
        </w:rPr>
      </w:pPr>
      <w:r w:rsidRPr="00755270">
        <w:rPr>
          <w:rFonts w:ascii="Garamond" w:eastAsia="Times New Roman" w:hAnsi="Garamond"/>
          <w:color w:val="000000"/>
          <w:sz w:val="42"/>
          <w:szCs w:val="42"/>
        </w:rPr>
        <w:br w:type="page"/>
      </w:r>
    </w:p>
    <w:p w14:paraId="1B914C51" w14:textId="4F51DD71" w:rsidR="00B21FE6" w:rsidRPr="00755270" w:rsidRDefault="00B21FE6" w:rsidP="006A3F9B">
      <w:pPr>
        <w:pStyle w:val="Heading1"/>
        <w:shd w:val="clear" w:color="auto" w:fill="FFFFFF"/>
        <w:spacing w:after="150"/>
        <w:rPr>
          <w:rFonts w:ascii="Garamond" w:eastAsia="Times New Roman" w:hAnsi="Garamond"/>
          <w:color w:val="000000"/>
          <w:sz w:val="42"/>
          <w:szCs w:val="42"/>
        </w:rPr>
      </w:pPr>
      <w:bookmarkStart w:id="748" w:name="_Toc492991113"/>
      <w:r w:rsidRPr="00755270">
        <w:rPr>
          <w:rFonts w:ascii="Garamond" w:eastAsia="Times New Roman" w:hAnsi="Garamond"/>
          <w:color w:val="000000"/>
          <w:sz w:val="42"/>
          <w:szCs w:val="42"/>
        </w:rPr>
        <w:lastRenderedPageBreak/>
        <w:t>Why iPat?</w:t>
      </w:r>
      <w:bookmarkEnd w:id="748"/>
    </w:p>
    <w:p w14:paraId="16D4A352" w14:textId="69156541" w:rsidR="00B21FE6" w:rsidRPr="00755270" w:rsidRDefault="004D6303" w:rsidP="005C6CE0">
      <w:pPr>
        <w:rPr>
          <w:rFonts w:ascii="Garamond" w:hAnsi="Garamond"/>
        </w:rPr>
      </w:pPr>
      <w:r w:rsidRPr="00755270">
        <w:rPr>
          <w:rFonts w:ascii="Garamond" w:hAnsi="Garamond"/>
        </w:rPr>
        <w:t>Genome Wide Association Study (GWAS) and Genomic Prediction/Selection (GS) are two types of analyses in genomic research. Numerous software packages have been developed for the analyses with different models on different format of data. Most of these software packages were executed through Command Line Interface (CLI), including PLINK</w:t>
      </w:r>
      <w:r w:rsidR="002D623C" w:rsidRPr="00755270">
        <w:rPr>
          <w:rFonts w:ascii="Garamond" w:hAnsi="Garamond"/>
          <w:rPrChange w:id="749" w:author="Poissonfish Chen" w:date="2017-09-12T14:37:00Z">
            <w:rPr>
              <w:rFonts w:ascii="Garamond" w:hAnsi="Garamond"/>
            </w:rPr>
          </w:rPrChange>
        </w:rPr>
        <w:fldChar w:fldCharType="begin" w:fldLock="1"/>
      </w:r>
      <w:r w:rsidR="002D623C" w:rsidRPr="00755270">
        <w:rPr>
          <w:rFonts w:ascii="Garamond" w:hAnsi="Garamond"/>
        </w:rPr>
        <w:instrText>ADDIN CSL_CITATION { "citationItems" : [ { "id" : "ITEM-1", "itemData" : { "DOI" : "S0002-9297(07)61352-4 [pii]\n10.1086/519795", "ISBN" : "0002-9297", "ISSN" : "00029297", "PMID" : "17701901", "abstract" : "Whole-genome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 "author" : [ { "dropping-particle" : "", "family" : "Purcell", "given" : "Shaun", "non-dropping-particle" : "", "parse-names" : false, "suffix" : "" }, { "dropping-particle" : "", "family" : "Neale", "given" : "Benjamin", "non-dropping-particle" : "", "parse-names" : false, "suffix" : "" }, { "dropping-particle" : "", "family" : "Todd-Brown", "given" : "Kathe", "non-dropping-particle" : "", "parse-names" : false, "suffix" : "" }, { "dropping-particle" : "", "family" : "Thomas", "given" : "Lori", "non-dropping-particle" : "", "parse-names" : false, "suffix" : "" }, { "dropping-particle" : "", "family" : "Ferreira", "given" : "Manuel A R", "non-dropping-particle" : "", "parse-names" : false, "suffix" : "" }, { "dropping-particle" : "", "family" : "Bender", "given" : "David", "non-dropping-particle" : "", "parse-names" : false, "suffix" : "" }, { "dropping-particle" : "", "family" : "Maller", "given" : "Julian", "non-dropping-particle" : "", "parse-names" : false, "suffix" : "" }, { "dropping-particle" : "", "family" : "Sklar", "given" : "Pamela", "non-dropping-particle" : "", "parse-names" : false, "suffix" : "" }, { "dropping-particle" : "", "family" : "Bakker", "given" : "Paul I W", "non-dropping-particle" : "de", "parse-names" : false, "suffix" : "" }, { "dropping-particle" : "", "family" : "Daly", "given" : "Mark J", "non-dropping-particle" : "", "parse-names" : false, "suffix" : "" }, { "dropping-particle" : "", "family" : "Sham", "given" : "Pak C", "non-dropping-particle" : "", "parse-names" : false, "suffix" : "" }, { "dropping-particle" : "", "family" : "Bakker", "given" : "P I W", "non-dropping-particle" : "", "parse-names" : false, "suffix" : "" } ], "container-title" : "Am J Hum Genet", "edition" : "2007/08/19", "id" : "ITEM-1", "issue" : "3", "issued" : { "date-parts" : [ [ "2007" ] ] }, "language" : "eng", "note" : "From Duplicate 2 (PLINK: a tool set for whole-genome association and population-based linkage analyses - Purcell, S; Neale, B; Todd-Brown, K; Thomas, L; Ferreira, M A R; Bender, D; Maller, J; Sklar, P; de Bakker, P I; Daly, M J; Sham, P C; Bakker, P I W)\n\nFrom Duplicate 2 ( PLINK: a tool set for whole-genome association and population-based linkage analyses - Purcell, S; Neale, B; Todd-Brown, K; Thomas, L; Ferreira, M A; Bender, D; Maller, J; Sklar, P; de Bakker, P I; Daly, M J; Sham, P C )\n\nPurcell, Shaun\nNeale, Benjamin\nTodd-Brown, Kathe\nThomas, Lori\nFerreira, Manuel A R\nBender, David\nMaller, Julian\nSklar, Pamela\nde Bakker, Paul I W\nDaly, Mark J\nSham, Pak C\nEY-12562/EY/NEI NIH HHS/United States\nR03 MH73806-01A1/MH/NIMH NIH HHS/United States\nU01 HG004171/HG/NHGRI NIH HHS/United States\nResearch Support, N.I.H., Extramural\nResearch Support, Non-U.S. Gov't\nUnited States\nAmerican journal of human genetics\nAm J Hum Genet. 2007 Sep;81(3):559-75. Epub 2007 Jul 25.", "page" : "559-575", "title" : "PLINK: a tool set for whole-genome association and population-based linkage analyses.", "type" : "article-journal", "volume" : "81" }, "uris" : [ "http://www.mendeley.com/documents/?uuid=22c05fc7-0ccd-46b4-bacb-9e03eb382cf2" ] } ], "mendeley" : { "formattedCitation" : "(Purcell &lt;i&gt;et al.&lt;/i&gt; 2007)", "plainTextFormattedCitation" : "(Purcell et al. 2007)", "previouslyFormattedCitation" : "(Purcell &lt;i&gt;et al.&lt;/i&gt; 2007)" }, "properties" : { "noteIndex" : 0 }, "schema" : "https://github.com/citation-style-language/schema/raw/master/csl-citation.json" }</w:instrText>
      </w:r>
      <w:r w:rsidR="002D623C" w:rsidRPr="00755270">
        <w:rPr>
          <w:rFonts w:ascii="Garamond" w:hAnsi="Garamond"/>
          <w:rPrChange w:id="750" w:author="Poissonfish Chen" w:date="2017-09-12T14:37:00Z">
            <w:rPr>
              <w:rFonts w:ascii="Garamond" w:hAnsi="Garamond"/>
            </w:rPr>
          </w:rPrChange>
        </w:rPr>
        <w:fldChar w:fldCharType="separate"/>
      </w:r>
      <w:r w:rsidR="002D623C" w:rsidRPr="00755270">
        <w:rPr>
          <w:rFonts w:ascii="Garamond" w:hAnsi="Garamond"/>
          <w:noProof/>
        </w:rPr>
        <w:t xml:space="preserve">(Purcell </w:t>
      </w:r>
      <w:r w:rsidR="002D623C" w:rsidRPr="00755270">
        <w:rPr>
          <w:rFonts w:ascii="Garamond" w:hAnsi="Garamond"/>
          <w:i/>
          <w:noProof/>
        </w:rPr>
        <w:t>et al.</w:t>
      </w:r>
      <w:r w:rsidR="002D623C" w:rsidRPr="00755270">
        <w:rPr>
          <w:rFonts w:ascii="Garamond" w:hAnsi="Garamond"/>
          <w:noProof/>
        </w:rPr>
        <w:t xml:space="preserve"> 2007)</w:t>
      </w:r>
      <w:r w:rsidR="002D623C" w:rsidRPr="00755270">
        <w:rPr>
          <w:rFonts w:ascii="Garamond" w:hAnsi="Garamond"/>
          <w:rPrChange w:id="751" w:author="Poissonfish Chen" w:date="2017-09-12T14:37:00Z">
            <w:rPr>
              <w:rFonts w:ascii="Garamond" w:hAnsi="Garamond"/>
            </w:rPr>
          </w:rPrChange>
        </w:rPr>
        <w:fldChar w:fldCharType="end"/>
      </w:r>
      <w:r w:rsidRPr="00755270">
        <w:rPr>
          <w:rFonts w:ascii="Garamond" w:hAnsi="Garamond"/>
        </w:rPr>
        <w:t>, GAPIT</w:t>
      </w:r>
      <w:r w:rsidR="002D623C" w:rsidRPr="00755270">
        <w:rPr>
          <w:rFonts w:ascii="Garamond" w:hAnsi="Garamond"/>
          <w:rPrChange w:id="752" w:author="Poissonfish Chen" w:date="2017-09-12T14:37:00Z">
            <w:rPr>
              <w:rFonts w:ascii="Garamond" w:hAnsi="Garamond"/>
            </w:rPr>
          </w:rPrChange>
        </w:rPr>
        <w:fldChar w:fldCharType="begin" w:fldLock="1"/>
      </w:r>
      <w:r w:rsidR="002D623C" w:rsidRPr="00755270">
        <w:rPr>
          <w:rFonts w:ascii="Garamond" w:hAnsi="Garamond"/>
        </w:rPr>
        <w:instrText>ADDIN CSL_CITATION { "citationItems" : [ { "id" : "ITEM-1", "itemData" : { "DOI" : "bts444 [pii]\n10.1093/bioinformatics/bts444", "ISBN" : "1367-4811 (Electronic)\n1367-4803 (Linking)", "PMID" : "22796960", "abstract" : "SUMMARY: Software programs that conduct genome-wide association studies and genomic prediction and selection need to use methodologies that maximize statistical power, provide high prediction accuracy and run in a computationally efficient manner. We developed an R package called Genome Association and Prediction Integrated Tool (GAPIT) that implements advanced statistical methods including the compressed mixed linear model (CMLM) and CMLM-based genomic prediction and selection. The GAPIT package can handle large datasets in excess of 10 000 individuals and 1 million single-nucleotide polymorphisms with minimal computational time, while providing user-friendly access and concise tables and graphs to interpret results. Availability: http://www.maizegenetics.net/GAPIT. Contact: zhiwu.zhang@cornell.edu Supplementary Information: Supplementary data are available at Bioinformatics online.", "author" : [ { "dropping-particle" : "", "family" : "Lipka", "given" : "A E", "non-dropping-particle" : "", "parse-names" : false, "suffix" : "" }, { "dropping-particle" : "", "family" : "Tian", "given" : "F", "non-dropping-particle" : "", "parse-names" : false, "suffix" : "" }, { "dropping-particle" : "", "family" : "Wang", "given" : "Q", "non-dropping-particle" : "", "parse-names" : false, "suffix" : "" }, { "dropping-particle" : "", "family" : "Peiffer", "given" : "J", "non-dropping-particle" : "", "parse-names" : false, "suffix" : "" }, { "dropping-particle" : "", "family" : "Li", "given" : "M", "non-dropping-particle" : "", "parse-names" : false, "suffix" : "" }, { "dropping-particle" : "", "family" : "Bradbury", "given" : "P J", "non-dropping-particle" : "", "parse-names" : false, "suffix" : "" }, { "dropping-particle" : "", "family" : "Gore", "given" : "M A", "non-dropping-particle" : "", "parse-names" : false, "suffix" : "" }, { "dropping-particle" : "", "family" : "Buckler", "given" : "E S", "non-dropping-particle" : "", "parse-names" : false, "suffix" : "" }, { "dropping-particle" : "", "family" : "Zhang", "given" : "Z", "non-dropping-particle" : "", "parse-names" : false, "suffix" : "" } ], "container-title" : "Bioinformatics", "edition" : "2012/07/17", "id" : "ITEM-1", "issue" : "18", "issued" : { "date-parts" : [ [ "2012" ] ] }, "language" : "Eng", "note" : "Lipka, Alexander E\nTian, Feng\nWang, Qishan\nPeiffer, Jason\nLi, Meng\nBradbury, Peter J\nGore, Michael A\nBuckler, Edward S\nZhang, Zhiwu\nJournal article\nBioinformatics (Oxford, England)\nBioinformatics. 2012 Sep 15;28(18):2397-2399. Epub 2012 Jul 13.", "page" : "2397-2399", "title" : "GAPIT: genome association and prediction integrated tool", "type" : "article-journal", "volume" : "28" }, "uris" : [ "http://www.mendeley.com/documents/?uuid=debe3c34-b195-415f-8aa1-aa29a9690a11" ] }, { "id" : "ITEM-2", "itemData" : { "author" : [ { "dropping-particle" : "", "family" : "Tang", "given" : "You", "non-dropping-particle" : "", "parse-names" : false, "suffix" : "" }, { "dropping-particle" : "", "family" : "Liu", "given" : "Xiaolei", "non-dropping-particle" : "", "parse-names" : false, "suffix" : "" }, { "dropping-particle" : "", "family" : "Wang", "given" : "Jiabo", "non-dropping-particle" : "", "parse-names" : false, "suffix" : "" }, { "dropping-particle" : "", "family" : "Li", "given" : "Meng", "non-dropping-particle" : "", "parse-names" : false, "suffix" : "" }, { "dropping-particle" : "", "family" : "Wang", "given" : "Qishan", "non-dropping-particle" : "", "parse-names" : false, "suffix" : "" }, { "dropping-particle" : "", "family" : "Tian", "given" : "Feng", "non-dropping-particle" : "", "parse-names" : false, "suffix" : "" }, { "dropping-particle" : "", "family" : "Su", "given" : "Zhongbin", "non-dropping-particle" : "", "parse-names" : false, "suffix" : "" }, { "dropping-particle" : "", "family" : "Pan", "given" : "Yuchun", "non-dropping-particle" : "", "parse-names" : false, "suffix" : "" }, { "dropping-particle" : "", "family" : "Liu", "given" : "Di", "non-dropping-particle" : "", "parse-names" : false, "suffix" : "" }, { "dropping-particle" : "", "family" : "Lipka", "given" : "Alexander E.", "non-dropping-particle" : "", "parse-names" : false, "suffix" : "" }, { "dropping-particle" : "", "family" : "Buckler", "given" : "Edward S.", "non-dropping-particle" : "", "parse-names" : false, "suffix" : "" }, { "dropping-particle" : "", "family" : "Zhang*", "given" : "Zhiwu", "non-dropping-particle" : "", "parse-names" : false, "suffix" : "" } ], "container-title" : "The Plant Journal", "id" : "ITEM-2", "issue" : "2", "issued" : { "date-parts" : [ [ "2016" ] ] }, "title" : "GAPIT Version 2: An Enhanced Integrated Tool for Genomic Association and Prediction", "type" : "article-journal", "volume" : "9" }, "uris" : [ "http://www.mendeley.com/documents/?uuid=e6788285-2ec5-4b83-a908-ca41ae1b8b90" ] } ], "mendeley" : { "formattedCitation" : "(Lipka &lt;i&gt;et al.&lt;/i&gt; 2012; Tang &lt;i&gt;et al.&lt;/i&gt; 2016)", "plainTextFormattedCitation" : "(Lipka et al. 2012; Tang et al. 2016)", "previouslyFormattedCitation" : "(Lipka &lt;i&gt;et al.&lt;/i&gt; 2012; Tang &lt;i&gt;et al.&lt;/i&gt; 2016)" }, "properties" : { "noteIndex" : 0 }, "schema" : "https://github.com/citation-style-language/schema/raw/master/csl-citation.json" }</w:instrText>
      </w:r>
      <w:r w:rsidR="002D623C" w:rsidRPr="00755270">
        <w:rPr>
          <w:rFonts w:ascii="Garamond" w:hAnsi="Garamond"/>
          <w:rPrChange w:id="753" w:author="Poissonfish Chen" w:date="2017-09-12T14:37:00Z">
            <w:rPr>
              <w:rFonts w:ascii="Garamond" w:hAnsi="Garamond"/>
            </w:rPr>
          </w:rPrChange>
        </w:rPr>
        <w:fldChar w:fldCharType="separate"/>
      </w:r>
      <w:r w:rsidR="002D623C" w:rsidRPr="00755270">
        <w:rPr>
          <w:rFonts w:ascii="Garamond" w:hAnsi="Garamond"/>
          <w:noProof/>
        </w:rPr>
        <w:t xml:space="preserve">(Lipka </w:t>
      </w:r>
      <w:r w:rsidR="002D623C" w:rsidRPr="00755270">
        <w:rPr>
          <w:rFonts w:ascii="Garamond" w:hAnsi="Garamond"/>
          <w:i/>
          <w:noProof/>
        </w:rPr>
        <w:t>et al.</w:t>
      </w:r>
      <w:r w:rsidR="002D623C" w:rsidRPr="00755270">
        <w:rPr>
          <w:rFonts w:ascii="Garamond" w:hAnsi="Garamond"/>
          <w:noProof/>
        </w:rPr>
        <w:t xml:space="preserve"> 2012; Tang </w:t>
      </w:r>
      <w:r w:rsidR="002D623C" w:rsidRPr="00755270">
        <w:rPr>
          <w:rFonts w:ascii="Garamond" w:hAnsi="Garamond"/>
          <w:i/>
          <w:noProof/>
        </w:rPr>
        <w:t>et al.</w:t>
      </w:r>
      <w:r w:rsidR="002D623C" w:rsidRPr="00755270">
        <w:rPr>
          <w:rFonts w:ascii="Garamond" w:hAnsi="Garamond"/>
          <w:noProof/>
        </w:rPr>
        <w:t xml:space="preserve"> 2016)</w:t>
      </w:r>
      <w:r w:rsidR="002D623C" w:rsidRPr="00755270">
        <w:rPr>
          <w:rFonts w:ascii="Garamond" w:hAnsi="Garamond"/>
          <w:rPrChange w:id="754" w:author="Poissonfish Chen" w:date="2017-09-12T14:37:00Z">
            <w:rPr>
              <w:rFonts w:ascii="Garamond" w:hAnsi="Garamond"/>
            </w:rPr>
          </w:rPrChange>
        </w:rPr>
        <w:fldChar w:fldCharType="end"/>
      </w:r>
      <w:r w:rsidRPr="00755270">
        <w:rPr>
          <w:rFonts w:ascii="Garamond" w:hAnsi="Garamond"/>
        </w:rPr>
        <w:t>, FarmCPU</w:t>
      </w:r>
      <w:r w:rsidR="002D623C" w:rsidRPr="00755270">
        <w:rPr>
          <w:rFonts w:ascii="Garamond" w:hAnsi="Garamond"/>
          <w:rPrChange w:id="755" w:author="Poissonfish Chen" w:date="2017-09-12T14:37:00Z">
            <w:rPr>
              <w:rFonts w:ascii="Garamond" w:hAnsi="Garamond"/>
            </w:rPr>
          </w:rPrChange>
        </w:rPr>
        <w:fldChar w:fldCharType="begin" w:fldLock="1"/>
      </w:r>
      <w:r w:rsidR="002D623C" w:rsidRPr="00755270">
        <w:rPr>
          <w:rFonts w:ascii="Garamond" w:hAnsi="Garamond"/>
        </w:rPr>
        <w:instrText>ADDIN CSL_CITATION { "citationItems" : [ { "id" : "ITEM-1", "itemData" : { "DOI" : "10.1371/journal.pgen.1005767", "ISSN" : "1553-7404", "PMID" : "26828793", "abstract" : "False positives in a Genome-Wide Association Study (GWAS) can be effectively controlled by a fixed effect and random effect Mixed Linear Model (MLM) that incorporates population structure and kinship among individuals to adjust association tests on markers; however, the adjustment also compromises true positives. The modified MLM method, Multiple Loci Linear Mixed Model (MLMM), incorporates multiple markers simultaneously as covariates in a stepwise MLM to partially remove the confounding between testing markers and kinship. To completely eliminate the confounding, we divided MLMM into two parts: Fixed Effect Model (FEM) and a Random Effect Model (REM) and use them iteratively. FEM contains testing markers, one at a time, and multiple associated markers as covariates to control false positives. To avoid model over-fitting problem in FEM, the associated markers are estimated in REM by using them to define kinship. The P values of testing markers and the associated markers are unified at each iteration. We named the new method as Fixed and random model Circulating Probability Unification (FarmCPU). Both real and simulated data analyses demonstrated that FarmCPU improves statistical power compared to current methods. Additional benefits include an efficient computing time that is linear to both number of individuals and number of markers. Now, a dataset with half million individuals and half million markers can be analyzed within three days.", "author" : [ { "dropping-particle" : "", "family" : "Liu", "given" : "Xiaolei", "non-dropping-particle" : "", "parse-names" : false, "suffix" : "" }, { "dropping-particle" : "", "family" : "Huang", "given" : "Meng", "non-dropping-particle" : "", "parse-names" : false, "suffix" : "" }, { "dropping-particle" : "", "family" : "Fan", "given" : "Bin", "non-dropping-particle" : "", "parse-names" : false, "suffix" : "" }, { "dropping-particle" : "", "family" : "Buckler", "given" : "Edward S", "non-dropping-particle" : "", "parse-names" : false, "suffix" : "" }, { "dropping-particle" : "", "family" : "Zhang", "given" : "Zhiwu", "non-dropping-particle" : "", "parse-names" : false, "suffix" : "" } ], "container-title" : "PLoS Geneticsenetics", "id" : "ITEM-1", "issue" : "2", "issued" : { "date-parts" : [ [ "2016", "2", "1" ] ] }, "page" : "e1005767", "publisher" : "Public Library of Science", "title" : "Iterative Usage of Fixed and Random Effect Models for Powerful and Efficient Genome-Wide Association Studies.", "type" : "article-journal", "volume" : "12" }, "uris" : [ "http://www.mendeley.com/documents/?uuid=3ae09729-3fdc-4945-abc5-87c4ba1087b2" ] } ], "mendeley" : { "formattedCitation" : "(Liu &lt;i&gt;et al.&lt;/i&gt; 2016)", "plainTextFormattedCitation" : "(Liu et al. 2016)", "previouslyFormattedCitation" : "(Liu &lt;i&gt;et al.&lt;/i&gt; 2016)" }, "properties" : { "noteIndex" : 0 }, "schema" : "https://github.com/citation-style-language/schema/raw/master/csl-citation.json" }</w:instrText>
      </w:r>
      <w:r w:rsidR="002D623C" w:rsidRPr="00755270">
        <w:rPr>
          <w:rFonts w:ascii="Garamond" w:hAnsi="Garamond"/>
          <w:rPrChange w:id="756" w:author="Poissonfish Chen" w:date="2017-09-12T14:37:00Z">
            <w:rPr>
              <w:rFonts w:ascii="Garamond" w:hAnsi="Garamond"/>
            </w:rPr>
          </w:rPrChange>
        </w:rPr>
        <w:fldChar w:fldCharType="separate"/>
      </w:r>
      <w:r w:rsidR="002D623C" w:rsidRPr="00755270">
        <w:rPr>
          <w:rFonts w:ascii="Garamond" w:hAnsi="Garamond"/>
          <w:noProof/>
        </w:rPr>
        <w:t xml:space="preserve">(Liu </w:t>
      </w:r>
      <w:r w:rsidR="002D623C" w:rsidRPr="00755270">
        <w:rPr>
          <w:rFonts w:ascii="Garamond" w:hAnsi="Garamond"/>
          <w:i/>
          <w:noProof/>
        </w:rPr>
        <w:t>et al.</w:t>
      </w:r>
      <w:r w:rsidR="002D623C" w:rsidRPr="00755270">
        <w:rPr>
          <w:rFonts w:ascii="Garamond" w:hAnsi="Garamond"/>
          <w:noProof/>
        </w:rPr>
        <w:t xml:space="preserve"> 2016)</w:t>
      </w:r>
      <w:r w:rsidR="002D623C" w:rsidRPr="00755270">
        <w:rPr>
          <w:rFonts w:ascii="Garamond" w:hAnsi="Garamond"/>
          <w:rPrChange w:id="757" w:author="Poissonfish Chen" w:date="2017-09-12T14:37:00Z">
            <w:rPr>
              <w:rFonts w:ascii="Garamond" w:hAnsi="Garamond"/>
            </w:rPr>
          </w:rPrChange>
        </w:rPr>
        <w:fldChar w:fldCharType="end"/>
      </w:r>
      <w:r w:rsidRPr="00755270">
        <w:rPr>
          <w:rFonts w:ascii="Garamond" w:hAnsi="Garamond"/>
        </w:rPr>
        <w:t>, rrBLUP</w:t>
      </w:r>
      <w:r w:rsidR="002D623C" w:rsidRPr="00755270">
        <w:rPr>
          <w:rFonts w:ascii="Garamond" w:hAnsi="Garamond"/>
          <w:rPrChange w:id="758" w:author="Poissonfish Chen" w:date="2017-09-12T14:37:00Z">
            <w:rPr>
              <w:rFonts w:ascii="Garamond" w:hAnsi="Garamond"/>
            </w:rPr>
          </w:rPrChange>
        </w:rPr>
        <w:fldChar w:fldCharType="begin" w:fldLock="1"/>
      </w:r>
      <w:r w:rsidR="00471E99" w:rsidRPr="00755270">
        <w:rPr>
          <w:rFonts w:ascii="Garamond" w:hAnsi="Garamond"/>
        </w:rPr>
        <w:instrText>ADDIN CSL_CITATION { "citationItems" : [ { "id" : "ITEM-1", "itemData" : { "abstract" : "Many important traits in plant breeding are polygenic and therefore recalcitrant to traditional marker-assisted selection. Genomic selection addresses this complexity by including all markers in the prediction model. A key method for the genomic prediction of breeding values is ridge regression (RR), which is equivalent to best linear unbiased prediction (BLUP) when the genetic covariance between lines is proportional to their similarity in genotype space. This additive model can be broadened to include epistatic effects by using other kernels, such as the Gaussian, which represent inner products in a complex feature space. To facilitate the use of RR and nonadditive kernels in plant breeding, a new software package for R called rrBLUP has been developed. At its core is a fast maximum-likelihood algorithm for mixed models with a single variance component besides the residual error, which allows for efficient prediction with unreplicated training data. Use of the rrBLUP software is demonstrated through several examples, including the identification of optimal crosses based on superior progeny value. In cross-validation tests, the prediction accuracy with nonadditive kernels was significantly higher than RR for wheat (Triticum aestivum L.) grain yield but equivalent for several maize (Zea mays L.) traits.", "author" : [ { "dropping-particle" : "", "family" : "Endelman", "given" : "J", "non-dropping-particle" : "", "parse-names" : false, "suffix" : "" } ], "container-title" : "The Plant Genome", "id" : "ITEM-1", "issued" : { "date-parts" : [ [ "2011" ] ] }, "page" : "250-255", "title" : "Ridge regression and other kernels for genomic selection in the R package rrBLUP", "type" : "article-journal", "volume" : "4" }, "uris" : [ "http://www.mendeley.com/documents/?uuid=aba16346-3859-4ed3-92ef-e358be33c81e" ] } ], "mendeley" : { "formattedCitation" : "(Endelman 2011)", "plainTextFormattedCitation" : "(Endelman 2011)", "previouslyFormattedCitation" : "(Endelman 2011)" }, "properties" : { "noteIndex" : 0 }, "schema" : "https://github.com/citation-style-language/schema/raw/master/csl-citation.json" }</w:instrText>
      </w:r>
      <w:r w:rsidR="002D623C" w:rsidRPr="00755270">
        <w:rPr>
          <w:rFonts w:ascii="Garamond" w:hAnsi="Garamond"/>
          <w:rPrChange w:id="759" w:author="Poissonfish Chen" w:date="2017-09-12T14:37:00Z">
            <w:rPr>
              <w:rFonts w:ascii="Garamond" w:hAnsi="Garamond"/>
            </w:rPr>
          </w:rPrChange>
        </w:rPr>
        <w:fldChar w:fldCharType="separate"/>
      </w:r>
      <w:r w:rsidR="002D623C" w:rsidRPr="00755270">
        <w:rPr>
          <w:rFonts w:ascii="Garamond" w:hAnsi="Garamond"/>
          <w:noProof/>
        </w:rPr>
        <w:t>(Endelman 2011)</w:t>
      </w:r>
      <w:r w:rsidR="002D623C" w:rsidRPr="00755270">
        <w:rPr>
          <w:rFonts w:ascii="Garamond" w:hAnsi="Garamond"/>
          <w:rPrChange w:id="760" w:author="Poissonfish Chen" w:date="2017-09-12T14:37:00Z">
            <w:rPr>
              <w:rFonts w:ascii="Garamond" w:hAnsi="Garamond"/>
            </w:rPr>
          </w:rPrChange>
        </w:rPr>
        <w:fldChar w:fldCharType="end"/>
      </w:r>
      <w:r w:rsidRPr="00755270">
        <w:rPr>
          <w:rFonts w:ascii="Garamond" w:hAnsi="Garamond"/>
        </w:rPr>
        <w:t xml:space="preserve"> and BGLR</w:t>
      </w:r>
      <w:r w:rsidR="00471E99" w:rsidRPr="00755270">
        <w:rPr>
          <w:rFonts w:ascii="Garamond" w:hAnsi="Garamond"/>
          <w:rPrChange w:id="761" w:author="Poissonfish Chen" w:date="2017-09-12T14:37:00Z">
            <w:rPr>
              <w:rFonts w:ascii="Garamond" w:hAnsi="Garamond"/>
            </w:rPr>
          </w:rPrChange>
        </w:rPr>
        <w:fldChar w:fldCharType="begin" w:fldLock="1"/>
      </w:r>
      <w:r w:rsidR="00471E99" w:rsidRPr="00755270">
        <w:rPr>
          <w:rFonts w:ascii="Garamond" w:hAnsi="Garamond"/>
        </w:rPr>
        <w:instrText>ADDIN CSL_CITATION { "citationItems" : [ { "id" : "ITEM-1", "itemData" : { "DOI" : "10.1534/genetics.114.164442", "ISBN" : "0016-6731", "ISSN" : "19432631", "PMID" : "25009151", "abstract" : "Many modern genomic data analysis require implementing regressions where the number of parameters (p, e.g., the number of marker effects) exceeds sample size (n). Implementing these large-p-with-small-n regressions poses several statistical and computational challenges, some of which can be confronted using Bayesian methods. This approach allows integrating various parametric and non-parametric shrinkage and variable selection procedures in a unified and consistent manner. The BGLR R-package implements a large collection Bayesian regression models, including parametric variable selection and shrinkage methods and semi-parametric procedures (Bayesian reproducing kernel Hilbert spaces regressions, RKHS). The software was originally developed for genomic applications; however, the methods implemented are useful for many non-genomic applications as well. The response can be continuous (censored or not) or categorical (either binary, or ordinal). The algorithm is based on a Gibbs Sampler with scalar updates and the implementation takes advantage of efficient compiled C and Fortran routines. In this article we describe the methods implemented in BGLR, present examples of the use of the package and discuss practical issues emerging in real-data analysis.", "author" : [ { "dropping-particle" : "", "family" : "P\u00e9rez", "given" : "Paulino", "non-dropping-particle" : "", "parse-names" : false, "suffix" : "" }, { "dropping-particle" : "", "family" : "Los Campos", "given" : "Gustavo", "non-dropping-particle" : "De", "parse-names" : false, "suffix" : "" } ], "container-title" : "Genetics", "id" : "ITEM-1", "issue" : "2", "issued" : { "date-parts" : [ [ "2014" ] ] }, "page" : "483-495", "title" : "Genome-wide regression and prediction with the BGLR statistical package", "type" : "article-journal", "volume" : "198" }, "uris" : [ "http://www.mendeley.com/documents/?uuid=94c15873-983c-44ef-985f-14a0c5955095" ] } ], "mendeley" : { "formattedCitation" : "(P\u00e9rez and De Los Campos 2014)", "plainTextFormattedCitation" : "(P\u00e9rez and De Los Campos 2014)" }, "properties" : { "noteIndex" : 0 }, "schema" : "https://github.com/citation-style-language/schema/raw/master/csl-citation.json" }</w:instrText>
      </w:r>
      <w:r w:rsidR="00471E99" w:rsidRPr="00755270">
        <w:rPr>
          <w:rFonts w:ascii="Garamond" w:hAnsi="Garamond"/>
          <w:rPrChange w:id="762" w:author="Poissonfish Chen" w:date="2017-09-12T14:37:00Z">
            <w:rPr>
              <w:rFonts w:ascii="Garamond" w:hAnsi="Garamond"/>
            </w:rPr>
          </w:rPrChange>
        </w:rPr>
        <w:fldChar w:fldCharType="separate"/>
      </w:r>
      <w:r w:rsidR="00471E99" w:rsidRPr="00755270">
        <w:rPr>
          <w:rFonts w:ascii="Garamond" w:hAnsi="Garamond"/>
          <w:noProof/>
        </w:rPr>
        <w:t>(Pérez and De Los Campos 2014)</w:t>
      </w:r>
      <w:r w:rsidR="00471E99" w:rsidRPr="00755270">
        <w:rPr>
          <w:rFonts w:ascii="Garamond" w:hAnsi="Garamond"/>
          <w:rPrChange w:id="763" w:author="Poissonfish Chen" w:date="2017-09-12T14:37:00Z">
            <w:rPr>
              <w:rFonts w:ascii="Garamond" w:hAnsi="Garamond"/>
            </w:rPr>
          </w:rPrChange>
        </w:rPr>
        <w:fldChar w:fldCharType="end"/>
      </w:r>
      <w:r w:rsidRPr="00755270">
        <w:rPr>
          <w:rFonts w:ascii="Garamond" w:hAnsi="Garamond"/>
        </w:rPr>
        <w:t xml:space="preserve">. </w:t>
      </w:r>
      <w:r w:rsidR="00E32AEE" w:rsidRPr="00755270">
        <w:rPr>
          <w:rFonts w:ascii="Garamond" w:hAnsi="Garamond"/>
        </w:rPr>
        <w:t xml:space="preserve">Researchers are hindered by factors such as the programming requirements, data format incompatibilities, and </w:t>
      </w:r>
      <w:r w:rsidR="00EB67EB" w:rsidRPr="00755270">
        <w:rPr>
          <w:rFonts w:ascii="Garamond" w:hAnsi="Garamond"/>
        </w:rPr>
        <w:t xml:space="preserve">zero tolerance on typo of commands. </w:t>
      </w:r>
      <w:r w:rsidR="00B21FE6" w:rsidRPr="00755270">
        <w:rPr>
          <w:rFonts w:ascii="Garamond" w:hAnsi="Garamond"/>
        </w:rPr>
        <w:t xml:space="preserve">Intelligent Prediction and Association Tool (iPat) is a software </w:t>
      </w:r>
      <w:r w:rsidR="002A16C1" w:rsidRPr="00755270">
        <w:rPr>
          <w:rFonts w:ascii="Garamond" w:hAnsi="Garamond"/>
        </w:rPr>
        <w:t xml:space="preserve">package </w:t>
      </w:r>
      <w:r w:rsidR="00B21FE6" w:rsidRPr="00755270">
        <w:rPr>
          <w:rFonts w:ascii="Garamond" w:hAnsi="Garamond"/>
        </w:rPr>
        <w:t>with a user-friendly graphical user interface (GUI)</w:t>
      </w:r>
      <w:r w:rsidR="002A16C1" w:rsidRPr="00755270">
        <w:rPr>
          <w:rFonts w:ascii="Garamond" w:hAnsi="Garamond"/>
        </w:rPr>
        <w:t xml:space="preserve"> to conduct GWAS and GS with multiple available CLI packages such as the ones listed above</w:t>
      </w:r>
      <w:r w:rsidR="00B21FE6" w:rsidRPr="00755270">
        <w:rPr>
          <w:rFonts w:ascii="Garamond" w:hAnsi="Garamond"/>
        </w:rPr>
        <w:t xml:space="preserve">. </w:t>
      </w:r>
      <w:r w:rsidR="002A16C1" w:rsidRPr="00755270">
        <w:rPr>
          <w:rFonts w:ascii="Garamond" w:hAnsi="Garamond"/>
        </w:rPr>
        <w:t xml:space="preserve">Researchers can </w:t>
      </w:r>
      <w:r w:rsidR="00B21FE6" w:rsidRPr="00755270">
        <w:rPr>
          <w:rFonts w:ascii="Garamond" w:hAnsi="Garamond"/>
        </w:rPr>
        <w:t xml:space="preserve">simply drag and/or click on graphical elements to specify input data files, </w:t>
      </w:r>
      <w:r w:rsidR="002D623C" w:rsidRPr="00755270">
        <w:rPr>
          <w:rFonts w:ascii="Garamond" w:hAnsi="Garamond"/>
        </w:rPr>
        <w:t xml:space="preserve">select models, and </w:t>
      </w:r>
      <w:r w:rsidR="00B21FE6" w:rsidRPr="00755270">
        <w:rPr>
          <w:rFonts w:ascii="Garamond" w:hAnsi="Garamond"/>
        </w:rPr>
        <w:t xml:space="preserve">choose </w:t>
      </w:r>
      <w:r w:rsidR="002D623C" w:rsidRPr="00755270">
        <w:rPr>
          <w:rFonts w:ascii="Garamond" w:hAnsi="Garamond"/>
        </w:rPr>
        <w:t xml:space="preserve">define </w:t>
      </w:r>
      <w:r w:rsidR="00B21FE6" w:rsidRPr="00755270">
        <w:rPr>
          <w:rFonts w:ascii="Garamond" w:hAnsi="Garamond"/>
        </w:rPr>
        <w:t xml:space="preserve">parameters. </w:t>
      </w:r>
      <w:r w:rsidR="002A16C1" w:rsidRPr="00755270">
        <w:rPr>
          <w:rFonts w:ascii="Garamond" w:hAnsi="Garamond"/>
        </w:rPr>
        <w:t xml:space="preserve">Multiple data formats are acceptable and converted </w:t>
      </w:r>
      <w:r w:rsidR="002D623C" w:rsidRPr="00755270">
        <w:rPr>
          <w:rFonts w:ascii="Garamond" w:hAnsi="Garamond"/>
        </w:rPr>
        <w:t xml:space="preserve">automatically </w:t>
      </w:r>
      <w:r w:rsidR="002A16C1" w:rsidRPr="00755270">
        <w:rPr>
          <w:rFonts w:ascii="Garamond" w:hAnsi="Garamond"/>
        </w:rPr>
        <w:t xml:space="preserve">to </w:t>
      </w:r>
      <w:r w:rsidR="002D623C" w:rsidRPr="00755270">
        <w:rPr>
          <w:rFonts w:ascii="Garamond" w:hAnsi="Garamond"/>
        </w:rPr>
        <w:t xml:space="preserve">the </w:t>
      </w:r>
      <w:r w:rsidR="002A16C1" w:rsidRPr="00755270">
        <w:rPr>
          <w:rFonts w:ascii="Garamond" w:hAnsi="Garamond"/>
        </w:rPr>
        <w:t xml:space="preserve">required format. Furthermore, a uniform and </w:t>
      </w:r>
      <w:r w:rsidR="006B6836" w:rsidRPr="00755270">
        <w:rPr>
          <w:rFonts w:ascii="Garamond" w:hAnsi="Garamond"/>
        </w:rPr>
        <w:t>comprehensive presentation</w:t>
      </w:r>
      <w:r w:rsidR="002A16C1" w:rsidRPr="00755270">
        <w:rPr>
          <w:rFonts w:ascii="Garamond" w:hAnsi="Garamond"/>
        </w:rPr>
        <w:t xml:space="preserve"> of results </w:t>
      </w:r>
      <w:r w:rsidR="006B6836" w:rsidRPr="00755270">
        <w:rPr>
          <w:rFonts w:ascii="Garamond" w:hAnsi="Garamond"/>
        </w:rPr>
        <w:t>is</w:t>
      </w:r>
      <w:r w:rsidR="002A16C1" w:rsidRPr="00755270">
        <w:rPr>
          <w:rFonts w:ascii="Garamond" w:hAnsi="Garamond"/>
        </w:rPr>
        <w:t xml:space="preserve"> provided </w:t>
      </w:r>
      <w:r w:rsidR="006B6836" w:rsidRPr="00755270">
        <w:rPr>
          <w:rFonts w:ascii="Garamond" w:hAnsi="Garamond"/>
        </w:rPr>
        <w:t>to enhance interpretation of data analyses.</w:t>
      </w:r>
    </w:p>
    <w:p w14:paraId="768A44BF" w14:textId="34A4E958" w:rsidR="00B21FE6" w:rsidRPr="00755270" w:rsidRDefault="00B21FE6" w:rsidP="003F342A">
      <w:pPr>
        <w:pStyle w:val="Heading1"/>
        <w:ind w:left="720" w:hanging="720"/>
        <w:rPr>
          <w:rFonts w:ascii="Garamond" w:hAnsi="Garamond"/>
        </w:rPr>
      </w:pPr>
      <w:bookmarkStart w:id="764" w:name="_Toc492991114"/>
      <w:r w:rsidRPr="00755270">
        <w:rPr>
          <w:rFonts w:ascii="Garamond" w:hAnsi="Garamond"/>
        </w:rPr>
        <w:t>1. Getting start</w:t>
      </w:r>
      <w:bookmarkEnd w:id="764"/>
    </w:p>
    <w:p w14:paraId="4DEC153B" w14:textId="03677FF7" w:rsidR="00B21FE6" w:rsidRPr="00755270" w:rsidRDefault="00B21FE6" w:rsidP="003F342A">
      <w:pPr>
        <w:pStyle w:val="Heading2"/>
        <w:ind w:left="720" w:hanging="720"/>
        <w:rPr>
          <w:rFonts w:ascii="Garamond" w:hAnsi="Garamond"/>
        </w:rPr>
      </w:pPr>
      <w:bookmarkStart w:id="765" w:name="_Toc492991115"/>
      <w:r w:rsidRPr="00755270">
        <w:rPr>
          <w:rFonts w:ascii="Garamond" w:hAnsi="Garamond"/>
        </w:rPr>
        <w:t>1.1 Operation environment</w:t>
      </w:r>
      <w:bookmarkEnd w:id="765"/>
    </w:p>
    <w:p w14:paraId="4B4E9831" w14:textId="77777777" w:rsidR="00B21FE6" w:rsidRPr="00755270" w:rsidRDefault="00B21FE6" w:rsidP="003F342A">
      <w:pPr>
        <w:pStyle w:val="ListParagraph"/>
        <w:numPr>
          <w:ilvl w:val="0"/>
          <w:numId w:val="53"/>
        </w:numPr>
        <w:jc w:val="left"/>
        <w:rPr>
          <w:rFonts w:ascii="Garamond" w:hAnsi="Garamond"/>
        </w:rPr>
      </w:pPr>
      <w:r w:rsidRPr="00755270">
        <w:rPr>
          <w:rFonts w:ascii="Garamond" w:hAnsi="Garamond"/>
        </w:rPr>
        <w:t>The operation environment need to meet the following requirement:</w:t>
      </w:r>
    </w:p>
    <w:p w14:paraId="21317FD2" w14:textId="2CAECDE1" w:rsidR="00B21FE6" w:rsidRPr="00755270" w:rsidRDefault="00B21FE6" w:rsidP="003F342A">
      <w:pPr>
        <w:pStyle w:val="ListParagraph"/>
        <w:numPr>
          <w:ilvl w:val="0"/>
          <w:numId w:val="53"/>
        </w:numPr>
        <w:jc w:val="left"/>
        <w:rPr>
          <w:rFonts w:ascii="Garamond" w:hAnsi="Garamond"/>
        </w:rPr>
      </w:pPr>
      <w:r w:rsidRPr="00755270">
        <w:rPr>
          <w:rFonts w:ascii="Garamond" w:hAnsi="Garamond"/>
        </w:rPr>
        <w:t>Operat</w:t>
      </w:r>
      <w:r w:rsidR="00FF0FD7" w:rsidRPr="00755270">
        <w:rPr>
          <w:rFonts w:ascii="Garamond" w:hAnsi="Garamond"/>
        </w:rPr>
        <w:t>ion System: Windows or Mac OS X</w:t>
      </w:r>
      <w:r w:rsidRPr="00755270">
        <w:rPr>
          <w:rFonts w:ascii="Garamond" w:hAnsi="Garamond"/>
        </w:rPr>
        <w:t>.</w:t>
      </w:r>
    </w:p>
    <w:p w14:paraId="030163F9" w14:textId="77777777" w:rsidR="00B21FE6" w:rsidRPr="00755270" w:rsidRDefault="0045682B" w:rsidP="003F342A">
      <w:pPr>
        <w:pStyle w:val="ListParagraph"/>
        <w:numPr>
          <w:ilvl w:val="0"/>
          <w:numId w:val="53"/>
        </w:numPr>
        <w:jc w:val="left"/>
        <w:rPr>
          <w:rFonts w:ascii="Garamond" w:hAnsi="Garamond"/>
        </w:rPr>
      </w:pPr>
      <w:r w:rsidRPr="00755270">
        <w:rPr>
          <w:rPrChange w:id="766" w:author="Poissonfish Chen" w:date="2017-09-12T14:37:00Z">
            <w:rPr>
              <w:rStyle w:val="Hyperlink"/>
              <w:rFonts w:ascii="Garamond" w:eastAsia="Times New Roman" w:hAnsi="Garamond"/>
              <w:color w:val="4183C4"/>
              <w:sz w:val="21"/>
              <w:szCs w:val="21"/>
            </w:rPr>
          </w:rPrChange>
        </w:rPr>
        <w:fldChar w:fldCharType="begin"/>
      </w:r>
      <w:r w:rsidRPr="00755270">
        <w:rPr>
          <w:rFonts w:ascii="Garamond" w:hAnsi="Garamond"/>
          <w:rPrChange w:id="767" w:author="Poissonfish Chen" w:date="2017-09-12T14:37:00Z">
            <w:rPr/>
          </w:rPrChange>
        </w:rPr>
        <w:instrText xml:space="preserve"> HYPERLINK "http://www.oracle.com/technetwork/java/javase/downloads/index.html" </w:instrText>
      </w:r>
      <w:r w:rsidRPr="00755270">
        <w:rPr>
          <w:rPrChange w:id="768" w:author="Poissonfish Chen" w:date="2017-09-12T14:37:00Z">
            <w:rPr>
              <w:rStyle w:val="Hyperlink"/>
              <w:rFonts w:ascii="Garamond" w:eastAsia="Times New Roman" w:hAnsi="Garamond"/>
              <w:color w:val="4183C4"/>
              <w:sz w:val="21"/>
              <w:szCs w:val="21"/>
            </w:rPr>
          </w:rPrChange>
        </w:rPr>
        <w:fldChar w:fldCharType="separate"/>
      </w:r>
      <w:r w:rsidR="00B21FE6" w:rsidRPr="00755270">
        <w:rPr>
          <w:rStyle w:val="Hyperlink"/>
          <w:rFonts w:ascii="Garamond" w:eastAsia="Times New Roman" w:hAnsi="Garamond"/>
          <w:color w:val="4183C4"/>
          <w:sz w:val="21"/>
          <w:szCs w:val="21"/>
        </w:rPr>
        <w:t>Java Runtime Environment (JRE)</w:t>
      </w:r>
      <w:r w:rsidRPr="00755270">
        <w:rPr>
          <w:rStyle w:val="Hyperlink"/>
          <w:rFonts w:ascii="Garamond" w:eastAsia="Times New Roman" w:hAnsi="Garamond"/>
          <w:color w:val="4183C4"/>
          <w:sz w:val="21"/>
          <w:szCs w:val="21"/>
          <w:rPrChange w:id="769" w:author="Poissonfish Chen" w:date="2017-09-12T14:37:00Z">
            <w:rPr>
              <w:rStyle w:val="Hyperlink"/>
              <w:rFonts w:ascii="Garamond" w:eastAsia="Times New Roman" w:hAnsi="Garamond"/>
              <w:color w:val="4183C4"/>
              <w:sz w:val="21"/>
              <w:szCs w:val="21"/>
            </w:rPr>
          </w:rPrChange>
        </w:rPr>
        <w:fldChar w:fldCharType="end"/>
      </w:r>
      <w:r w:rsidR="00B21FE6" w:rsidRPr="00755270">
        <w:rPr>
          <w:rFonts w:ascii="Garamond" w:hAnsi="Garamond"/>
        </w:rPr>
        <w:t>: Version 8 or later.</w:t>
      </w:r>
    </w:p>
    <w:p w14:paraId="67650246" w14:textId="77777777" w:rsidR="00B21FE6" w:rsidRPr="00755270" w:rsidRDefault="0045682B" w:rsidP="003F342A">
      <w:pPr>
        <w:pStyle w:val="ListParagraph"/>
        <w:numPr>
          <w:ilvl w:val="0"/>
          <w:numId w:val="53"/>
        </w:numPr>
        <w:jc w:val="left"/>
        <w:rPr>
          <w:rFonts w:ascii="Garamond" w:hAnsi="Garamond"/>
        </w:rPr>
      </w:pPr>
      <w:r w:rsidRPr="00755270">
        <w:rPr>
          <w:rPrChange w:id="770" w:author="Poissonfish Chen" w:date="2017-09-12T14:37:00Z">
            <w:rPr>
              <w:rStyle w:val="Hyperlink"/>
              <w:rFonts w:ascii="Garamond" w:eastAsia="Times New Roman" w:hAnsi="Garamond"/>
              <w:color w:val="4183C4"/>
              <w:sz w:val="21"/>
              <w:szCs w:val="21"/>
            </w:rPr>
          </w:rPrChange>
        </w:rPr>
        <w:fldChar w:fldCharType="begin"/>
      </w:r>
      <w:r w:rsidRPr="00755270">
        <w:rPr>
          <w:rFonts w:ascii="Garamond" w:hAnsi="Garamond"/>
          <w:rPrChange w:id="771" w:author="Poissonfish Chen" w:date="2017-09-12T14:37:00Z">
            <w:rPr/>
          </w:rPrChange>
        </w:rPr>
        <w:instrText xml:space="preserve"> HYPERLINK "https://www.r-project.org" </w:instrText>
      </w:r>
      <w:r w:rsidRPr="00755270">
        <w:rPr>
          <w:rPrChange w:id="772" w:author="Poissonfish Chen" w:date="2017-09-12T14:37:00Z">
            <w:rPr>
              <w:rStyle w:val="Hyperlink"/>
              <w:rFonts w:ascii="Garamond" w:eastAsia="Times New Roman" w:hAnsi="Garamond"/>
              <w:color w:val="4183C4"/>
              <w:sz w:val="21"/>
              <w:szCs w:val="21"/>
            </w:rPr>
          </w:rPrChange>
        </w:rPr>
        <w:fldChar w:fldCharType="separate"/>
      </w:r>
      <w:r w:rsidR="00B21FE6" w:rsidRPr="00755270">
        <w:rPr>
          <w:rStyle w:val="Hyperlink"/>
          <w:rFonts w:ascii="Garamond" w:eastAsia="Times New Roman" w:hAnsi="Garamond"/>
          <w:color w:val="4183C4"/>
          <w:sz w:val="21"/>
          <w:szCs w:val="21"/>
        </w:rPr>
        <w:t>R</w:t>
      </w:r>
      <w:r w:rsidRPr="00755270">
        <w:rPr>
          <w:rStyle w:val="Hyperlink"/>
          <w:rFonts w:ascii="Garamond" w:eastAsia="Times New Roman" w:hAnsi="Garamond"/>
          <w:color w:val="4183C4"/>
          <w:sz w:val="21"/>
          <w:szCs w:val="21"/>
          <w:rPrChange w:id="773" w:author="Poissonfish Chen" w:date="2017-09-12T14:37:00Z">
            <w:rPr>
              <w:rStyle w:val="Hyperlink"/>
              <w:rFonts w:ascii="Garamond" w:eastAsia="Times New Roman" w:hAnsi="Garamond"/>
              <w:color w:val="4183C4"/>
              <w:sz w:val="21"/>
              <w:szCs w:val="21"/>
            </w:rPr>
          </w:rPrChange>
        </w:rPr>
        <w:fldChar w:fldCharType="end"/>
      </w:r>
      <w:r w:rsidR="00B21FE6" w:rsidRPr="00755270">
        <w:rPr>
          <w:rFonts w:ascii="Garamond" w:hAnsi="Garamond"/>
        </w:rPr>
        <w:t>: Version 3.4.1 or later.</w:t>
      </w:r>
    </w:p>
    <w:p w14:paraId="0CD70671" w14:textId="273B9359" w:rsidR="00B21FE6" w:rsidRPr="00755270" w:rsidRDefault="00B21FE6" w:rsidP="003F342A">
      <w:pPr>
        <w:pStyle w:val="Heading2"/>
        <w:rPr>
          <w:rFonts w:ascii="Garamond" w:eastAsia="Palatino" w:hAnsi="Garamond" w:cs="Palatino"/>
        </w:rPr>
      </w:pPr>
      <w:bookmarkStart w:id="774" w:name="_Toc492991116"/>
      <w:r w:rsidRPr="00755270">
        <w:rPr>
          <w:rFonts w:ascii="Garamond" w:hAnsi="Garamond"/>
        </w:rPr>
        <w:t>1.2 Set up R environment</w:t>
      </w:r>
      <w:bookmarkEnd w:id="774"/>
    </w:p>
    <w:p w14:paraId="33908F01" w14:textId="5579C6E1" w:rsidR="00B21FE6" w:rsidRPr="00755270" w:rsidRDefault="00B21FE6" w:rsidP="003F342A">
      <w:pPr>
        <w:rPr>
          <w:rFonts w:ascii="Garamond" w:hAnsi="Garamond"/>
        </w:rPr>
      </w:pPr>
      <w:r w:rsidRPr="00755270">
        <w:rPr>
          <w:rFonts w:ascii="Garamond" w:hAnsi="Garamond"/>
        </w:rPr>
        <w:t>Open R software and run</w:t>
      </w:r>
      <w:r w:rsidR="003F342A" w:rsidRPr="00755270">
        <w:rPr>
          <w:rFonts w:ascii="Garamond" w:hAnsi="Garamond"/>
        </w:rPr>
        <w:t>,</w:t>
      </w:r>
    </w:p>
    <w:bookmarkStart w:id="775" w:name="_MON_1565770012"/>
    <w:bookmarkEnd w:id="775"/>
    <w:p w14:paraId="34DF02D4" w14:textId="77777777" w:rsidR="003F342A" w:rsidRPr="00755270" w:rsidRDefault="00B21FE6" w:rsidP="003F342A">
      <w:pPr>
        <w:pStyle w:val="NormalWeb"/>
        <w:shd w:val="clear" w:color="auto" w:fill="FFFFFF"/>
        <w:spacing w:before="225" w:beforeAutospacing="0" w:after="225" w:afterAutospacing="0"/>
        <w:rPr>
          <w:rFonts w:ascii="Garamond" w:hAnsi="Garamond"/>
        </w:rPr>
      </w:pPr>
      <w:r w:rsidRPr="00755270">
        <w:rPr>
          <w:rFonts w:ascii="Garamond" w:hAnsi="Garamond"/>
          <w:rPrChange w:id="776" w:author="Poissonfish Chen" w:date="2017-09-12T14:37:00Z">
            <w:rPr>
              <w:rFonts w:ascii="Garamond" w:hAnsi="Garamond"/>
            </w:rPr>
          </w:rPrChange>
        </w:rPr>
        <w:object w:dxaOrig="9440" w:dyaOrig="800" w14:anchorId="51AA08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95pt;height:40.3pt" o:ole="">
            <v:imagedata r:id="rId15" o:title=""/>
          </v:shape>
          <o:OLEObject Type="Embed" ProgID="Word.DocumentMacroEnabled.12" ShapeID="_x0000_i1025" DrawAspect="Content" ObjectID="_1566733297" r:id="rId16"/>
        </w:object>
      </w:r>
    </w:p>
    <w:p w14:paraId="7918656A" w14:textId="74DA6F0A" w:rsidR="00B21FE6" w:rsidRPr="00755270" w:rsidRDefault="00471E99" w:rsidP="003F342A">
      <w:pPr>
        <w:rPr>
          <w:rFonts w:ascii="Garamond" w:hAnsi="Garamond"/>
        </w:rPr>
      </w:pPr>
      <w:r w:rsidRPr="00755270">
        <w:rPr>
          <w:rFonts w:ascii="Garamond" w:hAnsi="Garamond"/>
        </w:rPr>
        <w:t>T</w:t>
      </w:r>
      <w:r w:rsidR="00B21FE6" w:rsidRPr="00755270">
        <w:rPr>
          <w:rFonts w:ascii="Garamond" w:hAnsi="Garamond"/>
        </w:rPr>
        <w:t xml:space="preserve">his command will install all the required r </w:t>
      </w:r>
      <w:r w:rsidR="003F342A" w:rsidRPr="00755270">
        <w:rPr>
          <w:rFonts w:ascii="Garamond" w:hAnsi="Garamond"/>
        </w:rPr>
        <w:t>packages</w:t>
      </w:r>
      <w:r w:rsidR="00B21FE6" w:rsidRPr="00755270">
        <w:rPr>
          <w:rFonts w:ascii="Garamond" w:hAnsi="Garamond"/>
        </w:rPr>
        <w:t xml:space="preserve"> automatically</w:t>
      </w:r>
    </w:p>
    <w:p w14:paraId="37F798BB" w14:textId="2C551D2D" w:rsidR="00B21FE6" w:rsidRPr="00755270" w:rsidRDefault="00AC4150" w:rsidP="006A3F9B">
      <w:pPr>
        <w:spacing w:after="0" w:line="240" w:lineRule="auto"/>
        <w:ind w:left="720" w:hanging="720"/>
        <w:jc w:val="center"/>
        <w:rPr>
          <w:rFonts w:ascii="Garamond" w:eastAsia="Times New Roman" w:hAnsi="Garamond" w:cs="Times New Roman"/>
          <w:sz w:val="24"/>
          <w:szCs w:val="24"/>
        </w:rPr>
      </w:pPr>
      <w:r w:rsidRPr="00755270">
        <w:rPr>
          <w:rFonts w:ascii="Garamond" w:eastAsia="Times New Roman" w:hAnsi="Garamond" w:cs="Times New Roman"/>
          <w:noProof/>
          <w:sz w:val="24"/>
          <w:szCs w:val="24"/>
          <w:rPrChange w:id="777" w:author="Poissonfish Chen" w:date="2017-09-12T14:37:00Z">
            <w:rPr>
              <w:rFonts w:ascii="Garamond" w:eastAsia="Times New Roman" w:hAnsi="Garamond" w:cs="Times New Roman"/>
              <w:noProof/>
              <w:sz w:val="24"/>
              <w:szCs w:val="24"/>
            </w:rPr>
          </w:rPrChange>
        </w:rPr>
        <w:drawing>
          <wp:inline distT="0" distB="0" distL="0" distR="0" wp14:anchorId="5E56B4E3" wp14:editId="17E2B746">
            <wp:extent cx="3875695" cy="2687320"/>
            <wp:effectExtent l="0" t="0" r="10795" b="5080"/>
            <wp:docPr id="6" name="Picture 6" descr="../../../../git/iPat/md/r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iPat/md/rconso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8260" cy="2696032"/>
                    </a:xfrm>
                    <a:prstGeom prst="rect">
                      <a:avLst/>
                    </a:prstGeom>
                    <a:noFill/>
                    <a:ln>
                      <a:noFill/>
                    </a:ln>
                  </pic:spPr>
                </pic:pic>
              </a:graphicData>
            </a:graphic>
          </wp:inline>
        </w:drawing>
      </w:r>
    </w:p>
    <w:p w14:paraId="6F9DA888" w14:textId="77777777" w:rsidR="003F342A" w:rsidRPr="00755270" w:rsidRDefault="003F342A" w:rsidP="003F342A">
      <w:pPr>
        <w:spacing w:after="0" w:line="240" w:lineRule="auto"/>
        <w:jc w:val="left"/>
        <w:rPr>
          <w:rFonts w:ascii="Garamond" w:eastAsia="Times New Roman" w:hAnsi="Garamond" w:cs="Times New Roman"/>
          <w:sz w:val="24"/>
          <w:szCs w:val="24"/>
        </w:rPr>
      </w:pPr>
    </w:p>
    <w:p w14:paraId="2FC9EF9C" w14:textId="77777777" w:rsidR="003F342A" w:rsidRPr="00755270" w:rsidRDefault="003F342A" w:rsidP="003F342A">
      <w:pPr>
        <w:spacing w:after="0" w:line="240" w:lineRule="auto"/>
        <w:jc w:val="left"/>
        <w:rPr>
          <w:rFonts w:ascii="Garamond" w:eastAsia="Times New Roman" w:hAnsi="Garamond" w:cs="Times New Roman"/>
          <w:sz w:val="24"/>
          <w:szCs w:val="24"/>
        </w:rPr>
      </w:pPr>
    </w:p>
    <w:p w14:paraId="70FA0857" w14:textId="77777777" w:rsidR="003F342A" w:rsidRPr="00755270" w:rsidDel="00AD2DFD" w:rsidRDefault="003F342A" w:rsidP="003F342A">
      <w:pPr>
        <w:spacing w:after="0" w:line="240" w:lineRule="auto"/>
        <w:jc w:val="left"/>
        <w:rPr>
          <w:del w:id="778" w:author="Poissonfish Chen" w:date="2017-09-12T14:41:00Z"/>
          <w:rFonts w:ascii="Garamond" w:eastAsia="Times New Roman" w:hAnsi="Garamond" w:cs="Times New Roman"/>
          <w:sz w:val="24"/>
          <w:szCs w:val="24"/>
        </w:rPr>
      </w:pPr>
    </w:p>
    <w:p w14:paraId="431ED52F" w14:textId="40652733" w:rsidR="003F342A" w:rsidRPr="00755270" w:rsidDel="00AD2DFD" w:rsidRDefault="003F342A" w:rsidP="003F342A">
      <w:pPr>
        <w:spacing w:after="0" w:line="240" w:lineRule="auto"/>
        <w:jc w:val="left"/>
        <w:rPr>
          <w:del w:id="779" w:author="Poissonfish Chen" w:date="2017-09-12T14:41:00Z"/>
          <w:rFonts w:ascii="Garamond" w:eastAsia="Times New Roman" w:hAnsi="Garamond" w:cs="Times New Roman"/>
          <w:sz w:val="24"/>
          <w:szCs w:val="24"/>
        </w:rPr>
      </w:pPr>
    </w:p>
    <w:p w14:paraId="30B7F534" w14:textId="039DA77F" w:rsidR="003F342A" w:rsidRPr="00755270" w:rsidDel="00AD2DFD" w:rsidRDefault="003F342A" w:rsidP="003F342A">
      <w:pPr>
        <w:spacing w:after="0" w:line="240" w:lineRule="auto"/>
        <w:jc w:val="left"/>
        <w:rPr>
          <w:del w:id="780" w:author="Poissonfish Chen" w:date="2017-09-12T14:41:00Z"/>
          <w:rFonts w:ascii="Garamond" w:eastAsia="Times New Roman" w:hAnsi="Garamond" w:cs="Times New Roman"/>
          <w:sz w:val="24"/>
          <w:szCs w:val="24"/>
        </w:rPr>
      </w:pPr>
    </w:p>
    <w:p w14:paraId="10E5555A" w14:textId="522F700D" w:rsidR="003F342A" w:rsidRPr="00755270" w:rsidDel="00AD2DFD" w:rsidRDefault="003F342A" w:rsidP="003F342A">
      <w:pPr>
        <w:spacing w:after="0" w:line="240" w:lineRule="auto"/>
        <w:jc w:val="left"/>
        <w:rPr>
          <w:del w:id="781" w:author="Poissonfish Chen" w:date="2017-09-12T14:41:00Z"/>
          <w:rFonts w:ascii="Garamond" w:eastAsia="Times New Roman" w:hAnsi="Garamond" w:cs="Times New Roman"/>
          <w:sz w:val="24"/>
          <w:szCs w:val="24"/>
        </w:rPr>
      </w:pPr>
    </w:p>
    <w:p w14:paraId="3AFA75B2" w14:textId="77777777" w:rsidR="006A3F9B" w:rsidRPr="00755270" w:rsidRDefault="006A3F9B" w:rsidP="003F342A">
      <w:pPr>
        <w:pStyle w:val="Heading2"/>
        <w:rPr>
          <w:rFonts w:ascii="Garamond" w:hAnsi="Garamond"/>
        </w:rPr>
      </w:pPr>
    </w:p>
    <w:p w14:paraId="1B7B084C" w14:textId="77777777" w:rsidR="003F342A" w:rsidRPr="00755270" w:rsidRDefault="003F342A" w:rsidP="003F342A">
      <w:pPr>
        <w:pStyle w:val="Heading2"/>
        <w:rPr>
          <w:rFonts w:ascii="Garamond" w:hAnsi="Garamond"/>
        </w:rPr>
      </w:pPr>
      <w:bookmarkStart w:id="782" w:name="_Toc492991117"/>
      <w:r w:rsidRPr="00755270">
        <w:rPr>
          <w:rFonts w:ascii="Garamond" w:hAnsi="Garamond"/>
        </w:rPr>
        <w:lastRenderedPageBreak/>
        <w:t>1.3 Windows users</w:t>
      </w:r>
      <w:bookmarkEnd w:id="782"/>
    </w:p>
    <w:p w14:paraId="59FA08AD" w14:textId="77777777" w:rsidR="003F342A" w:rsidRPr="00755270" w:rsidRDefault="003F342A" w:rsidP="003F342A">
      <w:pPr>
        <w:pStyle w:val="ListParagraph"/>
        <w:numPr>
          <w:ilvl w:val="0"/>
          <w:numId w:val="52"/>
        </w:numPr>
        <w:jc w:val="left"/>
        <w:rPr>
          <w:rFonts w:ascii="Garamond" w:hAnsi="Garamond"/>
        </w:rPr>
      </w:pPr>
      <w:r w:rsidRPr="00755270">
        <w:rPr>
          <w:rFonts w:ascii="Garamond" w:hAnsi="Garamond"/>
        </w:rPr>
        <w:t xml:space="preserve">Download </w:t>
      </w:r>
      <w:r w:rsidR="0045682B" w:rsidRPr="00755270">
        <w:rPr>
          <w:rFonts w:ascii="Garamond" w:hAnsi="Garamond"/>
          <w:rPrChange w:id="783" w:author="Poissonfish Chen" w:date="2017-09-12T14:37:00Z">
            <w:rPr>
              <w:rFonts w:ascii="Garamond" w:hAnsi="Garamond"/>
              <w:color w:val="346EB7"/>
              <w:u w:val="single" w:color="346EB7"/>
            </w:rPr>
          </w:rPrChange>
        </w:rPr>
        <w:fldChar w:fldCharType="begin"/>
      </w:r>
      <w:r w:rsidR="0045682B" w:rsidRPr="00755270">
        <w:rPr>
          <w:rFonts w:ascii="Garamond" w:hAnsi="Garamond"/>
          <w:rPrChange w:id="784" w:author="Poissonfish Chen" w:date="2017-09-12T14:37:00Z">
            <w:rPr/>
          </w:rPrChange>
        </w:rPr>
        <w:instrText xml:space="preserve"> HYPERLINK "http://zzlab.net/iPat/iPat.zip" </w:instrText>
      </w:r>
      <w:r w:rsidR="0045682B" w:rsidRPr="00755270">
        <w:rPr>
          <w:rFonts w:ascii="Garamond" w:hAnsi="Garamond"/>
          <w:rPrChange w:id="785" w:author="Poissonfish Chen" w:date="2017-09-12T14:37:00Z">
            <w:rPr>
              <w:rFonts w:ascii="Garamond" w:hAnsi="Garamond"/>
              <w:color w:val="346EB7"/>
              <w:u w:val="single" w:color="346EB7"/>
            </w:rPr>
          </w:rPrChange>
        </w:rPr>
        <w:fldChar w:fldCharType="separate"/>
      </w:r>
      <w:r w:rsidRPr="00755270">
        <w:rPr>
          <w:rFonts w:ascii="Garamond" w:hAnsi="Garamond"/>
          <w:color w:val="346EB7"/>
          <w:u w:val="single" w:color="346EB7"/>
        </w:rPr>
        <w:t>iPat.zip</w:t>
      </w:r>
      <w:r w:rsidR="0045682B" w:rsidRPr="00755270">
        <w:rPr>
          <w:rFonts w:ascii="Garamond" w:hAnsi="Garamond"/>
          <w:color w:val="346EB7"/>
          <w:u w:val="single" w:color="346EB7"/>
          <w:rPrChange w:id="786" w:author="Poissonfish Chen" w:date="2017-09-12T14:37:00Z">
            <w:rPr>
              <w:rFonts w:ascii="Garamond" w:hAnsi="Garamond"/>
              <w:color w:val="346EB7"/>
              <w:u w:val="single" w:color="346EB7"/>
            </w:rPr>
          </w:rPrChange>
        </w:rPr>
        <w:fldChar w:fldCharType="end"/>
      </w:r>
      <w:r w:rsidRPr="00755270">
        <w:rPr>
          <w:rFonts w:ascii="Garamond" w:hAnsi="Garamond"/>
        </w:rPr>
        <w:t xml:space="preserve"> and decompress it. You will then get a folder named "iPat", which contains a executable file "iPat.exe" and a folder "libs".</w:t>
      </w:r>
    </w:p>
    <w:p w14:paraId="7DF030BC" w14:textId="1906B14A" w:rsidR="00FF0FD7" w:rsidRPr="00755270" w:rsidRDefault="003F342A" w:rsidP="00FF0FD7">
      <w:pPr>
        <w:pStyle w:val="ListParagraph"/>
        <w:numPr>
          <w:ilvl w:val="0"/>
          <w:numId w:val="52"/>
        </w:numPr>
        <w:jc w:val="left"/>
        <w:rPr>
          <w:rFonts w:ascii="Garamond" w:hAnsi="Garamond"/>
        </w:rPr>
      </w:pPr>
      <w:r w:rsidRPr="00755270">
        <w:rPr>
          <w:rFonts w:ascii="Garamond" w:hAnsi="Garamond"/>
        </w:rPr>
        <w:t xml:space="preserve">It's noted that users are always required to place "iPat.exe" and the folder "res" in the same folder (directory) so that iPat can function normally. </w:t>
      </w:r>
    </w:p>
    <w:p w14:paraId="682BB01C" w14:textId="303BB735" w:rsidR="003F342A" w:rsidRPr="00755270" w:rsidRDefault="003F342A" w:rsidP="00FF0FD7">
      <w:pPr>
        <w:pStyle w:val="ListParagraph"/>
        <w:jc w:val="center"/>
        <w:rPr>
          <w:rFonts w:ascii="Garamond" w:hAnsi="Garamond"/>
        </w:rPr>
      </w:pPr>
      <w:r w:rsidRPr="00755270">
        <w:rPr>
          <w:rFonts w:ascii="MS Mincho" w:eastAsia="MS Mincho" w:hAnsi="MS Mincho" w:cs="MS Mincho"/>
        </w:rPr>
        <w:t>  </w:t>
      </w:r>
      <w:r w:rsidRPr="00755270">
        <w:rPr>
          <w:rFonts w:ascii="Garamond" w:hAnsi="Garamond"/>
          <w:noProof/>
          <w:rPrChange w:id="787" w:author="Poissonfish Chen" w:date="2017-09-12T14:37:00Z">
            <w:rPr>
              <w:rFonts w:ascii="Garamond" w:hAnsi="Garamond"/>
              <w:noProof/>
            </w:rPr>
          </w:rPrChange>
        </w:rPr>
        <w:drawing>
          <wp:inline distT="0" distB="0" distL="0" distR="0" wp14:anchorId="3C992F81" wp14:editId="52DD8822">
            <wp:extent cx="4079237" cy="3018609"/>
            <wp:effectExtent l="0" t="0" r="10795" b="4445"/>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6015" cy="3031024"/>
                    </a:xfrm>
                    <a:prstGeom prst="rect">
                      <a:avLst/>
                    </a:prstGeom>
                    <a:noFill/>
                    <a:ln>
                      <a:noFill/>
                    </a:ln>
                  </pic:spPr>
                </pic:pic>
              </a:graphicData>
            </a:graphic>
          </wp:inline>
        </w:drawing>
      </w:r>
      <w:r w:rsidRPr="00755270">
        <w:rPr>
          <w:rFonts w:ascii="MS Mincho" w:eastAsia="MS Mincho" w:hAnsi="MS Mincho" w:cs="MS Mincho"/>
        </w:rPr>
        <w:t> </w:t>
      </w:r>
    </w:p>
    <w:p w14:paraId="30DE29B2" w14:textId="27BCEF31" w:rsidR="003F342A" w:rsidRPr="00755270" w:rsidRDefault="003F342A" w:rsidP="003F342A">
      <w:pPr>
        <w:pStyle w:val="ListParagraph"/>
        <w:numPr>
          <w:ilvl w:val="0"/>
          <w:numId w:val="52"/>
        </w:numPr>
        <w:jc w:val="left"/>
        <w:rPr>
          <w:rFonts w:ascii="Garamond" w:hAnsi="Garamond"/>
        </w:rPr>
      </w:pPr>
      <w:r w:rsidRPr="00755270">
        <w:rPr>
          <w:rFonts w:ascii="Garamond" w:hAnsi="Garamond"/>
        </w:rPr>
        <w:t>Double click 'iPat.exe' to launch iPat.</w:t>
      </w:r>
    </w:p>
    <w:p w14:paraId="6B36B865" w14:textId="77777777" w:rsidR="003F342A" w:rsidRPr="00755270" w:rsidRDefault="003F342A" w:rsidP="003F342A">
      <w:pPr>
        <w:pStyle w:val="Heading2"/>
        <w:rPr>
          <w:rFonts w:ascii="Garamond" w:hAnsi="Garamond"/>
        </w:rPr>
      </w:pPr>
      <w:bookmarkStart w:id="788" w:name="_Toc492991118"/>
      <w:r w:rsidRPr="00755270">
        <w:rPr>
          <w:rFonts w:ascii="Garamond" w:hAnsi="Garamond"/>
        </w:rPr>
        <w:t>1.4 Mac OS users</w:t>
      </w:r>
      <w:bookmarkEnd w:id="788"/>
    </w:p>
    <w:p w14:paraId="2D4CE551" w14:textId="77777777" w:rsidR="003F342A" w:rsidRPr="00755270" w:rsidRDefault="003F342A" w:rsidP="003F342A">
      <w:pPr>
        <w:pStyle w:val="ListParagraph"/>
        <w:numPr>
          <w:ilvl w:val="0"/>
          <w:numId w:val="54"/>
        </w:numPr>
        <w:jc w:val="left"/>
        <w:rPr>
          <w:rFonts w:ascii="Garamond" w:hAnsi="Garamond"/>
        </w:rPr>
      </w:pPr>
      <w:r w:rsidRPr="00755270">
        <w:rPr>
          <w:rFonts w:ascii="Garamond" w:hAnsi="Garamond"/>
        </w:rPr>
        <w:t xml:space="preserve">Download </w:t>
      </w:r>
      <w:r w:rsidR="0045682B" w:rsidRPr="00755270">
        <w:rPr>
          <w:rFonts w:ascii="Garamond" w:hAnsi="Garamond"/>
          <w:rPrChange w:id="789" w:author="Poissonfish Chen" w:date="2017-09-12T14:37:00Z">
            <w:rPr>
              <w:rFonts w:ascii="Garamond" w:hAnsi="Garamond"/>
              <w:color w:val="346EB7"/>
              <w:u w:val="single" w:color="346EB7"/>
            </w:rPr>
          </w:rPrChange>
        </w:rPr>
        <w:fldChar w:fldCharType="begin"/>
      </w:r>
      <w:r w:rsidR="0045682B" w:rsidRPr="00755270">
        <w:rPr>
          <w:rFonts w:ascii="Garamond" w:hAnsi="Garamond"/>
          <w:rPrChange w:id="790" w:author="Poissonfish Chen" w:date="2017-09-12T14:37:00Z">
            <w:rPr/>
          </w:rPrChange>
        </w:rPr>
        <w:instrText xml:space="preserve"> HYPERLINK "http://zzlab.net/iPat/iPat_Installer.dmg" </w:instrText>
      </w:r>
      <w:r w:rsidR="0045682B" w:rsidRPr="00755270">
        <w:rPr>
          <w:rFonts w:ascii="Garamond" w:hAnsi="Garamond"/>
          <w:rPrChange w:id="791" w:author="Poissonfish Chen" w:date="2017-09-12T14:37:00Z">
            <w:rPr>
              <w:rFonts w:ascii="Garamond" w:hAnsi="Garamond"/>
              <w:color w:val="346EB7"/>
              <w:u w:val="single" w:color="346EB7"/>
            </w:rPr>
          </w:rPrChange>
        </w:rPr>
        <w:fldChar w:fldCharType="separate"/>
      </w:r>
      <w:r w:rsidRPr="00755270">
        <w:rPr>
          <w:rFonts w:ascii="Garamond" w:hAnsi="Garamond"/>
          <w:color w:val="346EB7"/>
          <w:u w:val="single" w:color="346EB7"/>
        </w:rPr>
        <w:t>iPat_Installer.dmg</w:t>
      </w:r>
      <w:r w:rsidR="0045682B" w:rsidRPr="00755270">
        <w:rPr>
          <w:rFonts w:ascii="Garamond" w:hAnsi="Garamond"/>
          <w:color w:val="346EB7"/>
          <w:u w:val="single" w:color="346EB7"/>
          <w:rPrChange w:id="792" w:author="Poissonfish Chen" w:date="2017-09-12T14:37:00Z">
            <w:rPr>
              <w:rFonts w:ascii="Garamond" w:hAnsi="Garamond"/>
              <w:color w:val="346EB7"/>
              <w:u w:val="single" w:color="346EB7"/>
            </w:rPr>
          </w:rPrChange>
        </w:rPr>
        <w:fldChar w:fldCharType="end"/>
      </w:r>
      <w:r w:rsidRPr="00755270">
        <w:rPr>
          <w:rFonts w:ascii="Garamond" w:hAnsi="Garamond"/>
        </w:rPr>
        <w:t xml:space="preserve"> and mount it on Mac. </w:t>
      </w:r>
    </w:p>
    <w:p w14:paraId="30CC16FC" w14:textId="77777777" w:rsidR="00FF0FD7" w:rsidRPr="00755270" w:rsidRDefault="003F342A" w:rsidP="00FF0FD7">
      <w:pPr>
        <w:pStyle w:val="ListParagraph"/>
        <w:numPr>
          <w:ilvl w:val="0"/>
          <w:numId w:val="54"/>
        </w:numPr>
        <w:jc w:val="left"/>
        <w:rPr>
          <w:rFonts w:ascii="Garamond" w:hAnsi="Garamond"/>
        </w:rPr>
      </w:pPr>
      <w:r w:rsidRPr="00755270">
        <w:rPr>
          <w:rFonts w:ascii="Garamond" w:hAnsi="Garamond"/>
        </w:rPr>
        <w:t xml:space="preserve">Follow the instruction to install iPat. </w:t>
      </w:r>
      <w:r w:rsidRPr="00755270">
        <w:rPr>
          <w:rFonts w:ascii="MS Mincho" w:eastAsia="MS Mincho" w:hAnsi="MS Mincho" w:cs="MS Mincho"/>
        </w:rPr>
        <w:t>  </w:t>
      </w:r>
    </w:p>
    <w:p w14:paraId="6595BEA7" w14:textId="77777777" w:rsidR="00FF0FD7" w:rsidRPr="00755270" w:rsidRDefault="00FF0FD7" w:rsidP="00FF0FD7">
      <w:pPr>
        <w:pStyle w:val="ListParagraph"/>
        <w:jc w:val="left"/>
        <w:rPr>
          <w:rFonts w:ascii="Garamond" w:eastAsia="MS Mincho" w:hAnsi="Garamond" w:cs="MS Mincho"/>
          <w:rPrChange w:id="793" w:author="Poissonfish Chen" w:date="2017-09-12T14:37:00Z">
            <w:rPr>
              <w:rFonts w:ascii="MS Mincho" w:eastAsia="MS Mincho" w:hAnsi="MS Mincho" w:cs="MS Mincho"/>
            </w:rPr>
          </w:rPrChange>
        </w:rPr>
      </w:pPr>
    </w:p>
    <w:p w14:paraId="7A061A2E" w14:textId="209A96BE" w:rsidR="003F342A" w:rsidRPr="00755270" w:rsidRDefault="003F342A" w:rsidP="00FF0FD7">
      <w:pPr>
        <w:pStyle w:val="ListParagraph"/>
        <w:jc w:val="center"/>
        <w:rPr>
          <w:rFonts w:ascii="Garamond" w:hAnsi="Garamond"/>
        </w:rPr>
      </w:pPr>
      <w:r w:rsidRPr="00755270">
        <w:rPr>
          <w:rFonts w:ascii="Garamond" w:hAnsi="Garamond"/>
          <w:noProof/>
          <w:rPrChange w:id="794" w:author="Poissonfish Chen" w:date="2017-09-12T14:37:00Z">
            <w:rPr>
              <w:rFonts w:ascii="Garamond" w:hAnsi="Garamond"/>
              <w:noProof/>
            </w:rPr>
          </w:rPrChange>
        </w:rPr>
        <w:drawing>
          <wp:inline distT="0" distB="0" distL="0" distR="0" wp14:anchorId="5BC04F56" wp14:editId="40037B90">
            <wp:extent cx="4346040" cy="3019370"/>
            <wp:effectExtent l="0" t="0" r="0" b="0"/>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9855" cy="3035915"/>
                    </a:xfrm>
                    <a:prstGeom prst="rect">
                      <a:avLst/>
                    </a:prstGeom>
                    <a:noFill/>
                    <a:ln>
                      <a:noFill/>
                    </a:ln>
                  </pic:spPr>
                </pic:pic>
              </a:graphicData>
            </a:graphic>
          </wp:inline>
        </w:drawing>
      </w:r>
      <w:r w:rsidRPr="00755270">
        <w:rPr>
          <w:rFonts w:ascii="MS Mincho" w:eastAsia="MS Mincho" w:hAnsi="MS Mincho" w:cs="MS Mincho"/>
        </w:rPr>
        <w:t> </w:t>
      </w:r>
    </w:p>
    <w:p w14:paraId="6A9F0C53" w14:textId="06DC435E" w:rsidR="003F342A" w:rsidRPr="00755270" w:rsidRDefault="003F342A" w:rsidP="003F342A">
      <w:pPr>
        <w:pStyle w:val="ListParagraph"/>
        <w:numPr>
          <w:ilvl w:val="0"/>
          <w:numId w:val="54"/>
        </w:numPr>
        <w:jc w:val="left"/>
        <w:rPr>
          <w:rFonts w:ascii="Garamond" w:hAnsi="Garamond"/>
        </w:rPr>
      </w:pPr>
      <w:r w:rsidRPr="00755270">
        <w:rPr>
          <w:rFonts w:ascii="Garamond" w:hAnsi="Garamond"/>
        </w:rPr>
        <w:t>Double click 'iPat.app' to launch iPat.</w:t>
      </w:r>
    </w:p>
    <w:p w14:paraId="2CB52FF7" w14:textId="77777777" w:rsidR="00FF0FD7" w:rsidRPr="00755270" w:rsidRDefault="00FF0FD7" w:rsidP="00FF0FD7">
      <w:pPr>
        <w:pStyle w:val="ListParagraph"/>
        <w:jc w:val="left"/>
        <w:rPr>
          <w:rFonts w:ascii="Garamond" w:hAnsi="Garamond"/>
        </w:rPr>
      </w:pPr>
    </w:p>
    <w:p w14:paraId="50D14F70" w14:textId="0764D37C" w:rsidR="003F342A" w:rsidRPr="00755270" w:rsidRDefault="003F342A" w:rsidP="003F342A">
      <w:pPr>
        <w:pStyle w:val="Heading1"/>
        <w:rPr>
          <w:rFonts w:ascii="Garamond" w:hAnsi="Garamond"/>
        </w:rPr>
      </w:pPr>
      <w:bookmarkStart w:id="795" w:name="_Toc492991119"/>
      <w:r w:rsidRPr="00755270">
        <w:rPr>
          <w:rFonts w:ascii="Garamond" w:hAnsi="Garamond"/>
        </w:rPr>
        <w:lastRenderedPageBreak/>
        <w:t>2. Interface</w:t>
      </w:r>
      <w:bookmarkEnd w:id="795"/>
    </w:p>
    <w:p w14:paraId="08E1523C" w14:textId="77777777" w:rsidR="003F342A" w:rsidRPr="00755270" w:rsidRDefault="003F342A" w:rsidP="003F342A">
      <w:pPr>
        <w:pStyle w:val="Heading2"/>
        <w:rPr>
          <w:rFonts w:ascii="Garamond" w:hAnsi="Garamond"/>
        </w:rPr>
      </w:pPr>
      <w:bookmarkStart w:id="796" w:name="_Toc492991120"/>
      <w:r w:rsidRPr="00755270">
        <w:rPr>
          <w:rFonts w:ascii="Garamond" w:hAnsi="Garamond"/>
        </w:rPr>
        <w:t>2.1 Import files</w:t>
      </w:r>
      <w:bookmarkEnd w:id="796"/>
    </w:p>
    <w:p w14:paraId="471C7368" w14:textId="77777777" w:rsidR="003F342A" w:rsidRPr="00755270" w:rsidRDefault="003F342A" w:rsidP="003F342A">
      <w:pPr>
        <w:pStyle w:val="ListParagraph"/>
        <w:numPr>
          <w:ilvl w:val="0"/>
          <w:numId w:val="55"/>
        </w:numPr>
        <w:jc w:val="left"/>
        <w:rPr>
          <w:rFonts w:ascii="Garamond" w:hAnsi="Garamond"/>
        </w:rPr>
      </w:pPr>
      <w:r w:rsidRPr="00755270">
        <w:rPr>
          <w:rFonts w:ascii="Garamond" w:hAnsi="Garamond"/>
        </w:rPr>
        <w:t xml:space="preserve">At beginning, iPat will show nothing but an icon "iPat" at the top of screen. </w:t>
      </w:r>
    </w:p>
    <w:p w14:paraId="29842BAF" w14:textId="77777777" w:rsidR="003F342A" w:rsidRPr="00755270" w:rsidRDefault="003F342A" w:rsidP="003F342A">
      <w:pPr>
        <w:pStyle w:val="ListParagraph"/>
        <w:numPr>
          <w:ilvl w:val="0"/>
          <w:numId w:val="55"/>
        </w:numPr>
        <w:jc w:val="left"/>
        <w:rPr>
          <w:rFonts w:ascii="Garamond" w:hAnsi="Garamond"/>
        </w:rPr>
      </w:pPr>
      <w:r w:rsidRPr="00755270">
        <w:rPr>
          <w:rFonts w:ascii="Garamond" w:hAnsi="Garamond"/>
        </w:rPr>
        <w:t>Users can import files simply by dragging and dropping.</w:t>
      </w:r>
    </w:p>
    <w:p w14:paraId="026F6EAE" w14:textId="0BB0896A" w:rsidR="003F342A" w:rsidRPr="00755270" w:rsidRDefault="003F342A" w:rsidP="006A3F9B">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797" w:author="Poissonfish Chen" w:date="2017-09-12T14:37:00Z">
            <w:rPr>
              <w:rFonts w:ascii="Garamond" w:hAnsi="Garamond" w:cs="Helvetica"/>
              <w:noProof/>
              <w:sz w:val="28"/>
              <w:szCs w:val="28"/>
            </w:rPr>
          </w:rPrChange>
        </w:rPr>
        <w:drawing>
          <wp:inline distT="0" distB="0" distL="0" distR="0" wp14:anchorId="7BB09086" wp14:editId="64FEED6A">
            <wp:extent cx="3634105" cy="2330450"/>
            <wp:effectExtent l="0" t="0" r="0" b="635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4105" cy="2330450"/>
                    </a:xfrm>
                    <a:prstGeom prst="rect">
                      <a:avLst/>
                    </a:prstGeom>
                    <a:noFill/>
                    <a:ln>
                      <a:noFill/>
                    </a:ln>
                  </pic:spPr>
                </pic:pic>
              </a:graphicData>
            </a:graphic>
          </wp:inline>
        </w:drawing>
      </w:r>
    </w:p>
    <w:p w14:paraId="07F5C71B" w14:textId="77777777" w:rsidR="003F342A" w:rsidRPr="00755270" w:rsidRDefault="003F342A" w:rsidP="003F342A">
      <w:pPr>
        <w:pStyle w:val="Heading2"/>
        <w:rPr>
          <w:rFonts w:ascii="Garamond" w:hAnsi="Garamond"/>
        </w:rPr>
      </w:pPr>
      <w:bookmarkStart w:id="798" w:name="_Toc492991121"/>
      <w:r w:rsidRPr="00755270">
        <w:rPr>
          <w:rFonts w:ascii="Garamond" w:hAnsi="Garamond"/>
        </w:rPr>
        <w:t>2.2 Create a project</w:t>
      </w:r>
      <w:bookmarkEnd w:id="798"/>
    </w:p>
    <w:p w14:paraId="7AE40BA2" w14:textId="77777777" w:rsidR="003F342A" w:rsidRPr="00755270" w:rsidRDefault="003F342A" w:rsidP="003F342A">
      <w:pPr>
        <w:pStyle w:val="ListParagraph"/>
        <w:numPr>
          <w:ilvl w:val="0"/>
          <w:numId w:val="56"/>
        </w:numPr>
        <w:jc w:val="left"/>
        <w:rPr>
          <w:rFonts w:ascii="Garamond" w:hAnsi="Garamond"/>
        </w:rPr>
      </w:pPr>
      <w:r w:rsidRPr="00755270">
        <w:rPr>
          <w:rFonts w:ascii="Garamond" w:hAnsi="Garamond"/>
        </w:rPr>
        <w:t>After importing the files, double clicking on anywhere in iPat to create a new project (a gear icon).</w:t>
      </w:r>
    </w:p>
    <w:p w14:paraId="199F38DC" w14:textId="3B11F87D" w:rsidR="003F342A" w:rsidRPr="00755270" w:rsidRDefault="003F342A" w:rsidP="003F342A">
      <w:pPr>
        <w:pStyle w:val="ListParagraph"/>
        <w:numPr>
          <w:ilvl w:val="0"/>
          <w:numId w:val="56"/>
        </w:numPr>
        <w:jc w:val="left"/>
        <w:rPr>
          <w:rFonts w:ascii="Garamond" w:hAnsi="Garamond"/>
        </w:rPr>
      </w:pPr>
      <w:r w:rsidRPr="00755270">
        <w:rPr>
          <w:rFonts w:ascii="Garamond" w:hAnsi="Garamond"/>
        </w:rPr>
        <w:t>Build a project by dragging a files over the project icon. A dash line will be shown between the file and project, which mean this file has been already included in this project. The below two are examples for a valid project.</w:t>
      </w:r>
    </w:p>
    <w:p w14:paraId="19C1A50C" w14:textId="41D113E0" w:rsidR="003F342A" w:rsidRPr="00755270" w:rsidRDefault="003F342A" w:rsidP="006A3F9B">
      <w:pPr>
        <w:pStyle w:val="ListParagraph"/>
        <w:jc w:val="center"/>
        <w:rPr>
          <w:rFonts w:ascii="Garamond" w:hAnsi="Garamond"/>
        </w:rPr>
      </w:pPr>
      <w:r w:rsidRPr="00755270">
        <w:rPr>
          <w:rFonts w:ascii="Garamond" w:hAnsi="Garamond"/>
          <w:noProof/>
          <w:rPrChange w:id="799" w:author="Poissonfish Chen" w:date="2017-09-12T14:37:00Z">
            <w:rPr>
              <w:rFonts w:ascii="Garamond" w:hAnsi="Garamond"/>
              <w:noProof/>
            </w:rPr>
          </w:rPrChange>
        </w:rPr>
        <w:drawing>
          <wp:inline distT="0" distB="0" distL="0" distR="0" wp14:anchorId="3FA54F4E" wp14:editId="003A925F">
            <wp:extent cx="3967559" cy="1101756"/>
            <wp:effectExtent l="0" t="0" r="0" b="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5938" cy="1115190"/>
                    </a:xfrm>
                    <a:prstGeom prst="rect">
                      <a:avLst/>
                    </a:prstGeom>
                    <a:noFill/>
                    <a:ln>
                      <a:noFill/>
                    </a:ln>
                  </pic:spPr>
                </pic:pic>
              </a:graphicData>
            </a:graphic>
          </wp:inline>
        </w:drawing>
      </w:r>
    </w:p>
    <w:p w14:paraId="5BF3A863" w14:textId="66AD40B5" w:rsidR="003F342A" w:rsidRPr="00755270" w:rsidRDefault="003F342A" w:rsidP="0052499F">
      <w:pPr>
        <w:pStyle w:val="ListParagraph"/>
        <w:numPr>
          <w:ilvl w:val="0"/>
          <w:numId w:val="56"/>
        </w:numPr>
        <w:jc w:val="left"/>
        <w:rPr>
          <w:rFonts w:ascii="Garamond" w:hAnsi="Garamond"/>
        </w:rPr>
      </w:pPr>
      <w:r w:rsidRPr="00755270">
        <w:rPr>
          <w:rFonts w:ascii="Garamond" w:hAnsi="Garamond"/>
          <w:b/>
          <w:bCs/>
        </w:rPr>
        <w:t>[IMPORTANT]</w:t>
      </w:r>
      <w:r w:rsidRPr="00755270">
        <w:rPr>
          <w:rFonts w:ascii="Garamond" w:hAnsi="Garamond"/>
        </w:rPr>
        <w:t xml:space="preserve"> A valid project must include a certain number of required files, </w:t>
      </w:r>
      <w:r w:rsidRPr="00755270">
        <w:rPr>
          <w:rFonts w:ascii="Garamond" w:hAnsi="Garamond"/>
          <w:b/>
          <w:bCs/>
        </w:rPr>
        <w:t>no less, no more.</w:t>
      </w:r>
      <w:r w:rsidRPr="00755270">
        <w:rPr>
          <w:rFonts w:ascii="Garamond" w:hAnsi="Garamond"/>
        </w:rPr>
        <w:t xml:space="preserve"> Otherwise iPat won't work and will return an error message. Valid datasets for each format can be found from the table below</w:t>
      </w:r>
      <w:r w:rsidR="00057B18" w:rsidRPr="00755270">
        <w:rPr>
          <w:rFonts w:ascii="Garamond" w:hAnsi="Garamond"/>
        </w:rPr>
        <w:t xml:space="preserve"> (See section 3 for details)</w:t>
      </w:r>
      <w:r w:rsidRPr="00755270">
        <w:rPr>
          <w:rFonts w:ascii="Garamond" w:hAnsi="Garamond"/>
        </w:rPr>
        <w:t>:</w:t>
      </w:r>
    </w:p>
    <w:tbl>
      <w:tblPr>
        <w:tblW w:w="9629" w:type="dxa"/>
        <w:tblBorders>
          <w:top w:val="nil"/>
          <w:left w:val="nil"/>
          <w:right w:val="nil"/>
        </w:tblBorders>
        <w:tblLayout w:type="fixed"/>
        <w:tblLook w:val="0000" w:firstRow="0" w:lastRow="0" w:firstColumn="0" w:lastColumn="0" w:noHBand="0" w:noVBand="0"/>
      </w:tblPr>
      <w:tblGrid>
        <w:gridCol w:w="1082"/>
        <w:gridCol w:w="1743"/>
        <w:gridCol w:w="1907"/>
        <w:gridCol w:w="2211"/>
        <w:gridCol w:w="2686"/>
      </w:tblGrid>
      <w:tr w:rsidR="0052499F" w:rsidRPr="00755270" w14:paraId="5E7DAC7E" w14:textId="77777777" w:rsidTr="005C6CE0">
        <w:trPr>
          <w:trHeight w:val="397"/>
        </w:trPr>
        <w:tc>
          <w:tcPr>
            <w:tcW w:w="108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D8FD6AD" w14:textId="77777777" w:rsidR="003F342A" w:rsidRPr="00755270" w:rsidRDefault="003F342A" w:rsidP="0052499F">
            <w:pPr>
              <w:jc w:val="left"/>
              <w:rPr>
                <w:rFonts w:ascii="Garamond" w:hAnsi="Garamond"/>
                <w:b/>
                <w:sz w:val="22"/>
              </w:rPr>
            </w:pPr>
            <w:r w:rsidRPr="00755270">
              <w:rPr>
                <w:rFonts w:ascii="Garamond" w:hAnsi="Garamond"/>
                <w:b/>
                <w:sz w:val="22"/>
              </w:rPr>
              <w:t>Format</w:t>
            </w:r>
          </w:p>
        </w:tc>
        <w:tc>
          <w:tcPr>
            <w:tcW w:w="174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8635E91" w14:textId="14765233" w:rsidR="003F342A" w:rsidRPr="00755270" w:rsidRDefault="003F342A" w:rsidP="0052499F">
            <w:pPr>
              <w:jc w:val="left"/>
              <w:rPr>
                <w:rFonts w:ascii="Garamond" w:hAnsi="Garamond"/>
                <w:b/>
                <w:sz w:val="22"/>
              </w:rPr>
            </w:pPr>
            <w:r w:rsidRPr="00755270">
              <w:rPr>
                <w:rFonts w:ascii="Garamond" w:hAnsi="Garamond"/>
                <w:b/>
                <w:sz w:val="22"/>
              </w:rPr>
              <w:t>File 1</w:t>
            </w:r>
            <w:r w:rsidR="0052499F" w:rsidRPr="00755270">
              <w:rPr>
                <w:rFonts w:ascii="Garamond" w:hAnsi="Garamond"/>
                <w:b/>
                <w:sz w:val="22"/>
              </w:rPr>
              <w:t xml:space="preserve"> </w:t>
            </w:r>
            <w:r w:rsidRPr="00755270">
              <w:rPr>
                <w:rFonts w:ascii="Garamond" w:hAnsi="Garamond"/>
                <w:b/>
                <w:sz w:val="22"/>
              </w:rPr>
              <w:t>(required)</w:t>
            </w:r>
          </w:p>
        </w:tc>
        <w:tc>
          <w:tcPr>
            <w:tcW w:w="190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137F2E9" w14:textId="207F05F4" w:rsidR="003F342A" w:rsidRPr="00755270" w:rsidRDefault="003F342A" w:rsidP="0052499F">
            <w:pPr>
              <w:jc w:val="left"/>
              <w:rPr>
                <w:rFonts w:ascii="Garamond" w:hAnsi="Garamond"/>
                <w:b/>
                <w:sz w:val="22"/>
              </w:rPr>
            </w:pPr>
            <w:r w:rsidRPr="00755270">
              <w:rPr>
                <w:rFonts w:ascii="Garamond" w:hAnsi="Garamond"/>
                <w:b/>
                <w:sz w:val="22"/>
              </w:rPr>
              <w:t>File 2</w:t>
            </w:r>
            <w:r w:rsidR="0052499F" w:rsidRPr="00755270">
              <w:rPr>
                <w:rFonts w:ascii="Garamond" w:hAnsi="Garamond"/>
                <w:b/>
                <w:sz w:val="22"/>
              </w:rPr>
              <w:t xml:space="preserve"> </w:t>
            </w:r>
            <w:r w:rsidRPr="00755270">
              <w:rPr>
                <w:rFonts w:ascii="Garamond" w:hAnsi="Garamond"/>
                <w:b/>
                <w:sz w:val="22"/>
              </w:rPr>
              <w:t>(required)</w:t>
            </w:r>
          </w:p>
        </w:tc>
        <w:tc>
          <w:tcPr>
            <w:tcW w:w="221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E15572C" w14:textId="032C0FA2" w:rsidR="003F342A" w:rsidRPr="00755270" w:rsidRDefault="003F342A" w:rsidP="0052499F">
            <w:pPr>
              <w:jc w:val="left"/>
              <w:rPr>
                <w:rFonts w:ascii="Garamond" w:hAnsi="Garamond"/>
                <w:b/>
                <w:sz w:val="22"/>
              </w:rPr>
            </w:pPr>
            <w:r w:rsidRPr="00755270">
              <w:rPr>
                <w:rFonts w:ascii="Garamond" w:hAnsi="Garamond"/>
                <w:b/>
                <w:sz w:val="22"/>
              </w:rPr>
              <w:t>File 3</w:t>
            </w:r>
            <w:r w:rsidR="0052499F" w:rsidRPr="00755270">
              <w:rPr>
                <w:rFonts w:ascii="Garamond" w:hAnsi="Garamond"/>
                <w:b/>
                <w:sz w:val="22"/>
              </w:rPr>
              <w:t xml:space="preserve"> </w:t>
            </w:r>
            <w:r w:rsidRPr="00755270">
              <w:rPr>
                <w:rFonts w:ascii="Garamond" w:hAnsi="Garamond"/>
                <w:b/>
                <w:sz w:val="22"/>
              </w:rPr>
              <w:t>(required)</w:t>
            </w:r>
          </w:p>
        </w:tc>
        <w:tc>
          <w:tcPr>
            <w:tcW w:w="268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1D5B495" w14:textId="2A210343" w:rsidR="003F342A" w:rsidRPr="00755270" w:rsidRDefault="003F342A" w:rsidP="0052499F">
            <w:pPr>
              <w:jc w:val="left"/>
              <w:rPr>
                <w:rFonts w:ascii="Garamond" w:hAnsi="Garamond"/>
                <w:b/>
                <w:sz w:val="22"/>
              </w:rPr>
            </w:pPr>
            <w:r w:rsidRPr="00755270">
              <w:rPr>
                <w:rFonts w:ascii="Garamond" w:hAnsi="Garamond"/>
                <w:b/>
                <w:sz w:val="22"/>
              </w:rPr>
              <w:t>File 4</w:t>
            </w:r>
            <w:r w:rsidR="0052499F" w:rsidRPr="00755270">
              <w:rPr>
                <w:rFonts w:ascii="Garamond" w:hAnsi="Garamond"/>
                <w:b/>
                <w:sz w:val="22"/>
              </w:rPr>
              <w:t xml:space="preserve"> </w:t>
            </w:r>
            <w:r w:rsidRPr="00755270">
              <w:rPr>
                <w:rFonts w:ascii="Garamond" w:hAnsi="Garamond"/>
                <w:b/>
                <w:sz w:val="22"/>
              </w:rPr>
              <w:t>(required)</w:t>
            </w:r>
          </w:p>
        </w:tc>
      </w:tr>
      <w:tr w:rsidR="0052499F" w:rsidRPr="00755270" w14:paraId="2FA9187F" w14:textId="77777777" w:rsidTr="005C6CE0">
        <w:tblPrEx>
          <w:tblBorders>
            <w:top w:val="none" w:sz="0" w:space="0" w:color="auto"/>
          </w:tblBorders>
        </w:tblPrEx>
        <w:trPr>
          <w:trHeight w:val="397"/>
        </w:trPr>
        <w:tc>
          <w:tcPr>
            <w:tcW w:w="108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64F3AFD" w14:textId="77777777" w:rsidR="003F342A" w:rsidRPr="00755270" w:rsidRDefault="003F342A" w:rsidP="0052499F">
            <w:pPr>
              <w:jc w:val="left"/>
              <w:rPr>
                <w:rFonts w:ascii="Garamond" w:hAnsi="Garamond"/>
              </w:rPr>
            </w:pPr>
            <w:r w:rsidRPr="00755270">
              <w:rPr>
                <w:rFonts w:ascii="Garamond" w:hAnsi="Garamond"/>
              </w:rPr>
              <w:t>Hapmap</w:t>
            </w:r>
          </w:p>
        </w:tc>
        <w:tc>
          <w:tcPr>
            <w:tcW w:w="174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799BD39" w14:textId="0462734C" w:rsidR="003F342A" w:rsidRPr="00755270" w:rsidRDefault="003F342A" w:rsidP="0052499F">
            <w:pPr>
              <w:jc w:val="left"/>
              <w:rPr>
                <w:rFonts w:ascii="Garamond" w:hAnsi="Garamond"/>
              </w:rPr>
            </w:pPr>
            <w:r w:rsidRPr="00755270">
              <w:rPr>
                <w:rFonts w:ascii="Garamond" w:hAnsi="Garamond"/>
                <w:b/>
              </w:rPr>
              <w:t>Genotype</w:t>
            </w:r>
            <w:r w:rsidR="0052499F" w:rsidRPr="00755270">
              <w:rPr>
                <w:rFonts w:ascii="Garamond" w:hAnsi="Garamond"/>
              </w:rPr>
              <w:t xml:space="preserve"> </w:t>
            </w:r>
            <w:r w:rsidRPr="00755270">
              <w:rPr>
                <w:rFonts w:ascii="Garamond" w:hAnsi="Garamond"/>
              </w:rPr>
              <w:t>(.hmp)</w:t>
            </w:r>
          </w:p>
        </w:tc>
        <w:tc>
          <w:tcPr>
            <w:tcW w:w="190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ACC7C38" w14:textId="7422DB83" w:rsidR="003F342A" w:rsidRPr="00755270" w:rsidRDefault="003F342A" w:rsidP="0052499F">
            <w:pPr>
              <w:jc w:val="left"/>
              <w:rPr>
                <w:rFonts w:ascii="Garamond" w:hAnsi="Garamond"/>
              </w:rPr>
            </w:pPr>
            <w:r w:rsidRPr="00755270">
              <w:rPr>
                <w:rFonts w:ascii="Garamond" w:hAnsi="Garamond"/>
                <w:b/>
              </w:rPr>
              <w:t>Phenotype</w:t>
            </w:r>
            <w:r w:rsidR="0052499F" w:rsidRPr="00755270">
              <w:rPr>
                <w:rFonts w:ascii="Garamond" w:hAnsi="Garamond"/>
              </w:rPr>
              <w:t xml:space="preserve"> </w:t>
            </w:r>
            <w:r w:rsidRPr="00755270">
              <w:rPr>
                <w:rFonts w:ascii="Garamond" w:hAnsi="Garamond"/>
              </w:rPr>
              <w:t>(.txt)</w:t>
            </w:r>
          </w:p>
        </w:tc>
        <w:tc>
          <w:tcPr>
            <w:tcW w:w="221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1C65412" w14:textId="77777777" w:rsidR="003F342A" w:rsidRPr="00755270" w:rsidRDefault="003F342A" w:rsidP="0052499F">
            <w:pPr>
              <w:jc w:val="left"/>
              <w:rPr>
                <w:rFonts w:ascii="Garamond" w:hAnsi="Garamond"/>
              </w:rPr>
            </w:pPr>
            <w:r w:rsidRPr="00755270">
              <w:rPr>
                <w:rFonts w:ascii="Garamond" w:hAnsi="Garamond"/>
              </w:rPr>
              <w:t>None</w:t>
            </w:r>
          </w:p>
        </w:tc>
        <w:tc>
          <w:tcPr>
            <w:tcW w:w="268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0942DAC" w14:textId="77777777" w:rsidR="003F342A" w:rsidRPr="00755270" w:rsidRDefault="003F342A" w:rsidP="0052499F">
            <w:pPr>
              <w:jc w:val="left"/>
              <w:rPr>
                <w:rFonts w:ascii="Garamond" w:hAnsi="Garamond"/>
              </w:rPr>
            </w:pPr>
            <w:r w:rsidRPr="00755270">
              <w:rPr>
                <w:rFonts w:ascii="Garamond" w:hAnsi="Garamond"/>
              </w:rPr>
              <w:t>None</w:t>
            </w:r>
          </w:p>
        </w:tc>
      </w:tr>
      <w:tr w:rsidR="0052499F" w:rsidRPr="00755270" w14:paraId="3CA69FF9" w14:textId="77777777" w:rsidTr="005C6CE0">
        <w:tblPrEx>
          <w:tblBorders>
            <w:top w:val="none" w:sz="0" w:space="0" w:color="auto"/>
          </w:tblBorders>
        </w:tblPrEx>
        <w:trPr>
          <w:trHeight w:val="397"/>
        </w:trPr>
        <w:tc>
          <w:tcPr>
            <w:tcW w:w="108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51D8107" w14:textId="77777777" w:rsidR="003F342A" w:rsidRPr="00755270" w:rsidRDefault="003F342A" w:rsidP="0052499F">
            <w:pPr>
              <w:jc w:val="left"/>
              <w:rPr>
                <w:rFonts w:ascii="Garamond" w:hAnsi="Garamond"/>
              </w:rPr>
            </w:pPr>
            <w:r w:rsidRPr="00755270">
              <w:rPr>
                <w:rFonts w:ascii="Garamond" w:hAnsi="Garamond"/>
              </w:rPr>
              <w:t>Numeric</w:t>
            </w:r>
          </w:p>
        </w:tc>
        <w:tc>
          <w:tcPr>
            <w:tcW w:w="174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6AE4693" w14:textId="65CC0E59" w:rsidR="003F342A" w:rsidRPr="00755270" w:rsidRDefault="003F342A" w:rsidP="0052499F">
            <w:pPr>
              <w:jc w:val="left"/>
              <w:rPr>
                <w:rFonts w:ascii="Garamond" w:hAnsi="Garamond"/>
              </w:rPr>
            </w:pPr>
            <w:r w:rsidRPr="00755270">
              <w:rPr>
                <w:rFonts w:ascii="Garamond" w:hAnsi="Garamond"/>
                <w:b/>
              </w:rPr>
              <w:t>Genotype</w:t>
            </w:r>
            <w:r w:rsidR="0052499F" w:rsidRPr="00755270">
              <w:rPr>
                <w:rFonts w:ascii="Garamond" w:hAnsi="Garamond"/>
              </w:rPr>
              <w:t xml:space="preserve"> </w:t>
            </w:r>
            <w:r w:rsidRPr="00755270">
              <w:rPr>
                <w:rFonts w:ascii="Garamond" w:hAnsi="Garamond"/>
              </w:rPr>
              <w:t>(.dat)</w:t>
            </w:r>
          </w:p>
        </w:tc>
        <w:tc>
          <w:tcPr>
            <w:tcW w:w="190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37A73ED" w14:textId="1F3D7ECE" w:rsidR="003F342A" w:rsidRPr="00755270" w:rsidRDefault="003F342A" w:rsidP="0052499F">
            <w:pPr>
              <w:jc w:val="left"/>
              <w:rPr>
                <w:rFonts w:ascii="Garamond" w:hAnsi="Garamond"/>
              </w:rPr>
            </w:pPr>
            <w:r w:rsidRPr="00755270">
              <w:rPr>
                <w:rFonts w:ascii="Garamond" w:hAnsi="Garamond"/>
                <w:b/>
              </w:rPr>
              <w:t>Phenotype</w:t>
            </w:r>
            <w:r w:rsidR="0052499F" w:rsidRPr="00755270">
              <w:rPr>
                <w:rFonts w:ascii="Garamond" w:hAnsi="Garamond"/>
              </w:rPr>
              <w:t xml:space="preserve"> </w:t>
            </w:r>
            <w:r w:rsidRPr="00755270">
              <w:rPr>
                <w:rFonts w:ascii="Garamond" w:hAnsi="Garamond"/>
              </w:rPr>
              <w:t>(.txt)</w:t>
            </w:r>
          </w:p>
        </w:tc>
        <w:tc>
          <w:tcPr>
            <w:tcW w:w="2211"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5B63E39" w14:textId="78D7E4FB" w:rsidR="003F342A" w:rsidRPr="00755270" w:rsidRDefault="003F342A" w:rsidP="0052499F">
            <w:pPr>
              <w:jc w:val="left"/>
              <w:rPr>
                <w:rFonts w:ascii="Garamond" w:hAnsi="Garamond"/>
              </w:rPr>
            </w:pPr>
            <w:r w:rsidRPr="00755270">
              <w:rPr>
                <w:rFonts w:ascii="Garamond" w:hAnsi="Garamond"/>
                <w:b/>
              </w:rPr>
              <w:t>Map information</w:t>
            </w:r>
            <w:r w:rsidRPr="00755270">
              <w:rPr>
                <w:rFonts w:ascii="Garamond" w:hAnsi="Garamond"/>
              </w:rPr>
              <w:t xml:space="preserve"> (.map)</w:t>
            </w:r>
          </w:p>
        </w:tc>
        <w:tc>
          <w:tcPr>
            <w:tcW w:w="268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B7E0585" w14:textId="77777777" w:rsidR="003F342A" w:rsidRPr="00755270" w:rsidRDefault="003F342A" w:rsidP="0052499F">
            <w:pPr>
              <w:jc w:val="left"/>
              <w:rPr>
                <w:rFonts w:ascii="Garamond" w:hAnsi="Garamond"/>
              </w:rPr>
            </w:pPr>
            <w:r w:rsidRPr="00755270">
              <w:rPr>
                <w:rFonts w:ascii="Garamond" w:hAnsi="Garamond"/>
              </w:rPr>
              <w:t>None</w:t>
            </w:r>
          </w:p>
        </w:tc>
      </w:tr>
      <w:tr w:rsidR="0052499F" w:rsidRPr="00755270" w14:paraId="6CB90DC1" w14:textId="77777777" w:rsidTr="005C6CE0">
        <w:tblPrEx>
          <w:tblBorders>
            <w:top w:val="none" w:sz="0" w:space="0" w:color="auto"/>
          </w:tblBorders>
        </w:tblPrEx>
        <w:trPr>
          <w:trHeight w:val="523"/>
        </w:trPr>
        <w:tc>
          <w:tcPr>
            <w:tcW w:w="108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F53F96F" w14:textId="77777777" w:rsidR="003F342A" w:rsidRPr="00755270" w:rsidRDefault="003F342A" w:rsidP="0052499F">
            <w:pPr>
              <w:jc w:val="left"/>
              <w:rPr>
                <w:rFonts w:ascii="Garamond" w:hAnsi="Garamond"/>
              </w:rPr>
            </w:pPr>
            <w:r w:rsidRPr="00755270">
              <w:rPr>
                <w:rFonts w:ascii="Garamond" w:hAnsi="Garamond"/>
              </w:rPr>
              <w:t>VCF</w:t>
            </w:r>
          </w:p>
        </w:tc>
        <w:tc>
          <w:tcPr>
            <w:tcW w:w="174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52DFBD5" w14:textId="5D240D91" w:rsidR="003F342A" w:rsidRPr="00755270" w:rsidRDefault="003F342A" w:rsidP="0052499F">
            <w:pPr>
              <w:jc w:val="left"/>
              <w:rPr>
                <w:rFonts w:ascii="Garamond" w:hAnsi="Garamond"/>
              </w:rPr>
            </w:pPr>
            <w:r w:rsidRPr="00755270">
              <w:rPr>
                <w:rFonts w:ascii="Garamond" w:hAnsi="Garamond"/>
                <w:b/>
              </w:rPr>
              <w:t>Genotype</w:t>
            </w:r>
            <w:r w:rsidR="0052499F" w:rsidRPr="00755270">
              <w:rPr>
                <w:rFonts w:ascii="Garamond" w:hAnsi="Garamond"/>
              </w:rPr>
              <w:t xml:space="preserve"> </w:t>
            </w:r>
            <w:r w:rsidRPr="00755270">
              <w:rPr>
                <w:rFonts w:ascii="Garamond" w:hAnsi="Garamond"/>
              </w:rPr>
              <w:t>(.vcf)</w:t>
            </w:r>
          </w:p>
        </w:tc>
        <w:tc>
          <w:tcPr>
            <w:tcW w:w="190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99AE7AC" w14:textId="0E106A47" w:rsidR="003F342A" w:rsidRPr="00755270" w:rsidRDefault="003F342A" w:rsidP="0052499F">
            <w:pPr>
              <w:jc w:val="left"/>
              <w:rPr>
                <w:rFonts w:ascii="Garamond" w:hAnsi="Garamond"/>
              </w:rPr>
            </w:pPr>
            <w:r w:rsidRPr="00755270">
              <w:rPr>
                <w:rFonts w:ascii="Garamond" w:hAnsi="Garamond"/>
                <w:b/>
              </w:rPr>
              <w:t>Phenotype</w:t>
            </w:r>
            <w:r w:rsidR="0052499F" w:rsidRPr="00755270">
              <w:rPr>
                <w:rFonts w:ascii="Garamond" w:hAnsi="Garamond"/>
              </w:rPr>
              <w:t xml:space="preserve"> </w:t>
            </w:r>
            <w:r w:rsidRPr="00755270">
              <w:rPr>
                <w:rFonts w:ascii="Garamond" w:hAnsi="Garamond"/>
              </w:rPr>
              <w:t>(.txt)</w:t>
            </w:r>
          </w:p>
        </w:tc>
        <w:tc>
          <w:tcPr>
            <w:tcW w:w="221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6B68AF4" w14:textId="77777777" w:rsidR="003F342A" w:rsidRPr="00755270" w:rsidRDefault="003F342A" w:rsidP="0052499F">
            <w:pPr>
              <w:jc w:val="left"/>
              <w:rPr>
                <w:rFonts w:ascii="Garamond" w:hAnsi="Garamond"/>
              </w:rPr>
            </w:pPr>
            <w:r w:rsidRPr="00755270">
              <w:rPr>
                <w:rFonts w:ascii="Garamond" w:hAnsi="Garamond"/>
              </w:rPr>
              <w:t>None</w:t>
            </w:r>
          </w:p>
        </w:tc>
        <w:tc>
          <w:tcPr>
            <w:tcW w:w="268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3FD6FDB" w14:textId="77777777" w:rsidR="003F342A" w:rsidRPr="00755270" w:rsidRDefault="003F342A" w:rsidP="0052499F">
            <w:pPr>
              <w:jc w:val="left"/>
              <w:rPr>
                <w:rFonts w:ascii="Garamond" w:hAnsi="Garamond"/>
              </w:rPr>
            </w:pPr>
            <w:r w:rsidRPr="00755270">
              <w:rPr>
                <w:rFonts w:ascii="Garamond" w:hAnsi="Garamond"/>
              </w:rPr>
              <w:t>None</w:t>
            </w:r>
          </w:p>
        </w:tc>
      </w:tr>
      <w:tr w:rsidR="0052499F" w:rsidRPr="00755270" w14:paraId="2DF79749" w14:textId="77777777" w:rsidTr="005C6CE0">
        <w:tblPrEx>
          <w:tblBorders>
            <w:top w:val="none" w:sz="0" w:space="0" w:color="auto"/>
          </w:tblBorders>
        </w:tblPrEx>
        <w:trPr>
          <w:trHeight w:val="397"/>
        </w:trPr>
        <w:tc>
          <w:tcPr>
            <w:tcW w:w="108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251A638" w14:textId="77777777" w:rsidR="003F342A" w:rsidRPr="00755270" w:rsidRDefault="003F342A" w:rsidP="0052499F">
            <w:pPr>
              <w:jc w:val="left"/>
              <w:rPr>
                <w:rFonts w:ascii="Garamond" w:hAnsi="Garamond"/>
              </w:rPr>
            </w:pPr>
            <w:r w:rsidRPr="00755270">
              <w:rPr>
                <w:rFonts w:ascii="Garamond" w:hAnsi="Garamond"/>
              </w:rPr>
              <w:t>PLINK</w:t>
            </w:r>
          </w:p>
        </w:tc>
        <w:tc>
          <w:tcPr>
            <w:tcW w:w="174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6BAFD08" w14:textId="08B50A55" w:rsidR="003F342A" w:rsidRPr="00755270" w:rsidRDefault="003F342A" w:rsidP="0052499F">
            <w:pPr>
              <w:jc w:val="left"/>
              <w:rPr>
                <w:rFonts w:ascii="Garamond" w:hAnsi="Garamond"/>
              </w:rPr>
            </w:pPr>
            <w:r w:rsidRPr="00755270">
              <w:rPr>
                <w:rFonts w:ascii="Garamond" w:hAnsi="Garamond"/>
                <w:b/>
              </w:rPr>
              <w:t>Genotype</w:t>
            </w:r>
            <w:r w:rsidR="0052499F" w:rsidRPr="00755270">
              <w:rPr>
                <w:rFonts w:ascii="Garamond" w:hAnsi="Garamond"/>
              </w:rPr>
              <w:t xml:space="preserve"> </w:t>
            </w:r>
            <w:r w:rsidRPr="00755270">
              <w:rPr>
                <w:rFonts w:ascii="Garamond" w:hAnsi="Garamond"/>
              </w:rPr>
              <w:t>(.ped)</w:t>
            </w:r>
          </w:p>
        </w:tc>
        <w:tc>
          <w:tcPr>
            <w:tcW w:w="190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BF64576" w14:textId="0C1CA1F2" w:rsidR="003F342A" w:rsidRPr="00755270" w:rsidRDefault="003F342A" w:rsidP="0052499F">
            <w:pPr>
              <w:jc w:val="left"/>
              <w:rPr>
                <w:rFonts w:ascii="Garamond" w:hAnsi="Garamond"/>
              </w:rPr>
            </w:pPr>
            <w:r w:rsidRPr="00755270">
              <w:rPr>
                <w:rFonts w:ascii="Garamond" w:hAnsi="Garamond"/>
                <w:b/>
              </w:rPr>
              <w:t>Phenotype</w:t>
            </w:r>
            <w:r w:rsidR="00057B18" w:rsidRPr="00755270">
              <w:rPr>
                <w:rFonts w:ascii="Garamond" w:hAnsi="Garamond"/>
                <w:b/>
              </w:rPr>
              <w:t xml:space="preserve"> </w:t>
            </w:r>
            <w:r w:rsidRPr="00755270">
              <w:rPr>
                <w:rFonts w:ascii="Garamond" w:hAnsi="Garamond"/>
              </w:rPr>
              <w:t>(.txt)</w:t>
            </w:r>
          </w:p>
        </w:tc>
        <w:tc>
          <w:tcPr>
            <w:tcW w:w="2211"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1D3773E" w14:textId="0D7874B0" w:rsidR="003F342A" w:rsidRPr="00755270" w:rsidRDefault="0052499F" w:rsidP="0052499F">
            <w:pPr>
              <w:jc w:val="left"/>
              <w:rPr>
                <w:rFonts w:ascii="Garamond" w:hAnsi="Garamond"/>
              </w:rPr>
            </w:pPr>
            <w:r w:rsidRPr="00755270">
              <w:rPr>
                <w:rFonts w:ascii="Garamond" w:hAnsi="Garamond"/>
                <w:b/>
              </w:rPr>
              <w:t>Map information</w:t>
            </w:r>
            <w:r w:rsidRPr="00755270">
              <w:rPr>
                <w:rFonts w:ascii="Garamond" w:hAnsi="Garamond"/>
              </w:rPr>
              <w:t xml:space="preserve"> </w:t>
            </w:r>
            <w:r w:rsidR="003F342A" w:rsidRPr="00755270">
              <w:rPr>
                <w:rFonts w:ascii="Garamond" w:hAnsi="Garamond"/>
              </w:rPr>
              <w:t>(.map)</w:t>
            </w:r>
          </w:p>
        </w:tc>
        <w:tc>
          <w:tcPr>
            <w:tcW w:w="268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89241EA" w14:textId="77777777" w:rsidR="003F342A" w:rsidRPr="00755270" w:rsidRDefault="003F342A" w:rsidP="0052499F">
            <w:pPr>
              <w:jc w:val="left"/>
              <w:rPr>
                <w:rFonts w:ascii="Garamond" w:hAnsi="Garamond"/>
              </w:rPr>
            </w:pPr>
            <w:r w:rsidRPr="00755270">
              <w:rPr>
                <w:rFonts w:ascii="Garamond" w:hAnsi="Garamond"/>
              </w:rPr>
              <w:t>None</w:t>
            </w:r>
          </w:p>
        </w:tc>
      </w:tr>
      <w:tr w:rsidR="0052499F" w:rsidRPr="00755270" w14:paraId="456A5988" w14:textId="77777777" w:rsidTr="005C6CE0">
        <w:trPr>
          <w:trHeight w:val="397"/>
        </w:trPr>
        <w:tc>
          <w:tcPr>
            <w:tcW w:w="108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E7386DE" w14:textId="01C32E98" w:rsidR="003F342A" w:rsidRPr="00755270" w:rsidRDefault="003F342A" w:rsidP="0052499F">
            <w:pPr>
              <w:jc w:val="left"/>
              <w:rPr>
                <w:rFonts w:ascii="Garamond" w:hAnsi="Garamond"/>
              </w:rPr>
            </w:pPr>
            <w:r w:rsidRPr="00755270">
              <w:rPr>
                <w:rFonts w:ascii="Garamond" w:hAnsi="Garamond"/>
              </w:rPr>
              <w:t>PLINK</w:t>
            </w:r>
          </w:p>
          <w:p w14:paraId="0109A0BC" w14:textId="77777777" w:rsidR="003F342A" w:rsidRPr="00755270" w:rsidRDefault="003F342A" w:rsidP="0052499F">
            <w:pPr>
              <w:jc w:val="left"/>
              <w:rPr>
                <w:rFonts w:ascii="Garamond" w:hAnsi="Garamond"/>
              </w:rPr>
            </w:pPr>
            <w:r w:rsidRPr="00755270">
              <w:rPr>
                <w:rFonts w:ascii="Garamond" w:hAnsi="Garamond"/>
              </w:rPr>
              <w:t>(binary)</w:t>
            </w:r>
          </w:p>
        </w:tc>
        <w:tc>
          <w:tcPr>
            <w:tcW w:w="174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41FD3DF" w14:textId="2FFA6DA9" w:rsidR="003F342A" w:rsidRPr="00755270" w:rsidRDefault="003F342A" w:rsidP="0052499F">
            <w:pPr>
              <w:jc w:val="left"/>
              <w:rPr>
                <w:rFonts w:ascii="Garamond" w:hAnsi="Garamond"/>
              </w:rPr>
            </w:pPr>
            <w:r w:rsidRPr="00755270">
              <w:rPr>
                <w:rFonts w:ascii="Garamond" w:hAnsi="Garamond"/>
                <w:b/>
              </w:rPr>
              <w:t>Genotype</w:t>
            </w:r>
            <w:r w:rsidR="0052499F" w:rsidRPr="00755270">
              <w:rPr>
                <w:rFonts w:ascii="Garamond" w:hAnsi="Garamond"/>
              </w:rPr>
              <w:t xml:space="preserve"> </w:t>
            </w:r>
            <w:r w:rsidRPr="00755270">
              <w:rPr>
                <w:rFonts w:ascii="Garamond" w:hAnsi="Garamond"/>
              </w:rPr>
              <w:t>(.bed)</w:t>
            </w:r>
          </w:p>
        </w:tc>
        <w:tc>
          <w:tcPr>
            <w:tcW w:w="190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3870878" w14:textId="417D8ADE" w:rsidR="003F342A" w:rsidRPr="00755270" w:rsidRDefault="003F342A" w:rsidP="0052499F">
            <w:pPr>
              <w:jc w:val="left"/>
              <w:rPr>
                <w:rFonts w:ascii="Garamond" w:hAnsi="Garamond"/>
              </w:rPr>
            </w:pPr>
            <w:r w:rsidRPr="00755270">
              <w:rPr>
                <w:rFonts w:ascii="Garamond" w:hAnsi="Garamond"/>
                <w:b/>
              </w:rPr>
              <w:t>Phenotype</w:t>
            </w:r>
            <w:r w:rsidR="00057B18" w:rsidRPr="00755270">
              <w:rPr>
                <w:rFonts w:ascii="Garamond" w:hAnsi="Garamond"/>
              </w:rPr>
              <w:t xml:space="preserve"> </w:t>
            </w:r>
            <w:r w:rsidRPr="00755270">
              <w:rPr>
                <w:rFonts w:ascii="Garamond" w:hAnsi="Garamond"/>
              </w:rPr>
              <w:t>(.txt)</w:t>
            </w:r>
          </w:p>
        </w:tc>
        <w:tc>
          <w:tcPr>
            <w:tcW w:w="221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E5CB8A2" w14:textId="61212F05" w:rsidR="003F342A" w:rsidRPr="00755270" w:rsidRDefault="0052499F" w:rsidP="0052499F">
            <w:pPr>
              <w:jc w:val="left"/>
              <w:rPr>
                <w:rFonts w:ascii="Garamond" w:hAnsi="Garamond"/>
              </w:rPr>
            </w:pPr>
            <w:r w:rsidRPr="00755270">
              <w:rPr>
                <w:rFonts w:ascii="Garamond" w:hAnsi="Garamond"/>
                <w:b/>
              </w:rPr>
              <w:t>Map information</w:t>
            </w:r>
            <w:r w:rsidRPr="00755270">
              <w:rPr>
                <w:rFonts w:ascii="Garamond" w:hAnsi="Garamond"/>
              </w:rPr>
              <w:t xml:space="preserve"> </w:t>
            </w:r>
            <w:r w:rsidR="003F342A" w:rsidRPr="00755270">
              <w:rPr>
                <w:rFonts w:ascii="Garamond" w:hAnsi="Garamond"/>
              </w:rPr>
              <w:t>(.bim)</w:t>
            </w:r>
          </w:p>
        </w:tc>
        <w:tc>
          <w:tcPr>
            <w:tcW w:w="268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3B6C32C" w14:textId="4A19FD59" w:rsidR="003F342A" w:rsidRPr="00755270" w:rsidRDefault="003F342A" w:rsidP="0052499F">
            <w:pPr>
              <w:jc w:val="left"/>
              <w:rPr>
                <w:rFonts w:ascii="Garamond" w:hAnsi="Garamond"/>
              </w:rPr>
            </w:pPr>
            <w:r w:rsidRPr="00755270">
              <w:rPr>
                <w:rFonts w:ascii="Garamond" w:hAnsi="Garamond"/>
                <w:b/>
              </w:rPr>
              <w:t>Individual information</w:t>
            </w:r>
            <w:r w:rsidR="0052499F" w:rsidRPr="00755270">
              <w:rPr>
                <w:rFonts w:ascii="Garamond" w:hAnsi="Garamond"/>
              </w:rPr>
              <w:t xml:space="preserve"> </w:t>
            </w:r>
            <w:r w:rsidRPr="00755270">
              <w:rPr>
                <w:rFonts w:ascii="Garamond" w:hAnsi="Garamond"/>
              </w:rPr>
              <w:t>(.fam)</w:t>
            </w:r>
          </w:p>
        </w:tc>
      </w:tr>
    </w:tbl>
    <w:p w14:paraId="1BF99BA3" w14:textId="77777777" w:rsidR="003F342A" w:rsidRPr="00755270" w:rsidRDefault="003F342A" w:rsidP="003F342A">
      <w:pPr>
        <w:autoSpaceDE w:val="0"/>
        <w:autoSpaceDN w:val="0"/>
        <w:adjustRightInd w:val="0"/>
        <w:spacing w:after="0" w:line="240" w:lineRule="auto"/>
        <w:ind w:left="720" w:hanging="720"/>
        <w:jc w:val="center"/>
        <w:rPr>
          <w:rFonts w:ascii="Garamond" w:hAnsi="Garamond" w:cs="Helvetica"/>
          <w:sz w:val="28"/>
          <w:szCs w:val="28"/>
        </w:rPr>
      </w:pPr>
    </w:p>
    <w:p w14:paraId="51D47EE6" w14:textId="7AE2B935" w:rsidR="003F342A" w:rsidRPr="00755270" w:rsidRDefault="0052499F" w:rsidP="006A3F9B">
      <w:pPr>
        <w:pStyle w:val="ListParagraph"/>
        <w:numPr>
          <w:ilvl w:val="0"/>
          <w:numId w:val="56"/>
        </w:numPr>
        <w:jc w:val="left"/>
        <w:rPr>
          <w:rFonts w:ascii="Garamond" w:hAnsi="Garamond"/>
        </w:rPr>
      </w:pPr>
      <w:r w:rsidRPr="00755270">
        <w:rPr>
          <w:rFonts w:ascii="Garamond" w:hAnsi="Garamond"/>
        </w:rPr>
        <w:t xml:space="preserve">Map information in </w:t>
      </w:r>
      <w:r w:rsidR="00057B18" w:rsidRPr="00755270">
        <w:rPr>
          <w:rFonts w:ascii="Garamond" w:hAnsi="Garamond"/>
        </w:rPr>
        <w:t>n</w:t>
      </w:r>
      <w:r w:rsidRPr="00755270">
        <w:rPr>
          <w:rFonts w:ascii="Garamond" w:hAnsi="Garamond"/>
        </w:rPr>
        <w:t>umerical format is only required for GWAS</w:t>
      </w:r>
    </w:p>
    <w:p w14:paraId="09472EC1" w14:textId="2E8BD8CA" w:rsidR="0052499F" w:rsidRPr="00755270" w:rsidRDefault="0052499F" w:rsidP="006A3F9B">
      <w:pPr>
        <w:pStyle w:val="ListParagraph"/>
        <w:numPr>
          <w:ilvl w:val="0"/>
          <w:numId w:val="56"/>
        </w:numPr>
        <w:jc w:val="left"/>
        <w:rPr>
          <w:rFonts w:ascii="Garamond" w:hAnsi="Garamond"/>
        </w:rPr>
      </w:pPr>
      <w:r w:rsidRPr="00755270">
        <w:rPr>
          <w:rFonts w:ascii="Garamond" w:hAnsi="Garamond"/>
        </w:rPr>
        <w:t>In PLINK, phenotype file is only required for multiple traits analysis</w:t>
      </w:r>
    </w:p>
    <w:p w14:paraId="4306B870" w14:textId="7227AF3E" w:rsidR="003F342A" w:rsidRPr="00755270" w:rsidRDefault="003F342A" w:rsidP="00877A29">
      <w:pPr>
        <w:pStyle w:val="Heading2"/>
        <w:rPr>
          <w:rFonts w:ascii="Garamond" w:hAnsi="Garamond"/>
        </w:rPr>
      </w:pPr>
      <w:bookmarkStart w:id="800" w:name="_Toc492991122"/>
      <w:r w:rsidRPr="00755270">
        <w:rPr>
          <w:rFonts w:ascii="Garamond" w:hAnsi="Garamond"/>
        </w:rPr>
        <w:lastRenderedPageBreak/>
        <w:t>2.</w:t>
      </w:r>
      <w:r w:rsidR="00A04E55" w:rsidRPr="00755270">
        <w:rPr>
          <w:rFonts w:ascii="Garamond" w:hAnsi="Garamond"/>
        </w:rPr>
        <w:t>3</w:t>
      </w:r>
      <w:r w:rsidRPr="00755270">
        <w:rPr>
          <w:rFonts w:ascii="Garamond" w:hAnsi="Garamond"/>
        </w:rPr>
        <w:t xml:space="preserve"> Covariates and kinship</w:t>
      </w:r>
      <w:bookmarkEnd w:id="800"/>
    </w:p>
    <w:p w14:paraId="3D1895E6" w14:textId="77777777" w:rsidR="003F342A" w:rsidRPr="00755270" w:rsidRDefault="003F342A" w:rsidP="00877A29">
      <w:pPr>
        <w:pStyle w:val="ListParagraph"/>
        <w:numPr>
          <w:ilvl w:val="0"/>
          <w:numId w:val="58"/>
        </w:numPr>
        <w:jc w:val="left"/>
        <w:rPr>
          <w:rFonts w:ascii="Garamond" w:hAnsi="Garamond"/>
        </w:rPr>
      </w:pPr>
      <w:r w:rsidRPr="00755270">
        <w:rPr>
          <w:rFonts w:ascii="Garamond" w:hAnsi="Garamond"/>
        </w:rPr>
        <w:t xml:space="preserve">Covariates provided by users will be treated as </w:t>
      </w:r>
      <w:r w:rsidRPr="00755270">
        <w:rPr>
          <w:rFonts w:ascii="Garamond" w:hAnsi="Garamond"/>
          <w:b/>
          <w:bCs/>
        </w:rPr>
        <w:t>fixed effect</w:t>
      </w:r>
      <w:r w:rsidRPr="00755270">
        <w:rPr>
          <w:rFonts w:ascii="Garamond" w:hAnsi="Garamond"/>
        </w:rPr>
        <w:t xml:space="preserve"> in the selected model except in BGLR. </w:t>
      </w:r>
    </w:p>
    <w:p w14:paraId="733B6355" w14:textId="77777777" w:rsidR="003F342A" w:rsidRPr="00755270" w:rsidRDefault="003F342A" w:rsidP="00877A29">
      <w:pPr>
        <w:pStyle w:val="ListParagraph"/>
        <w:numPr>
          <w:ilvl w:val="0"/>
          <w:numId w:val="58"/>
        </w:numPr>
        <w:jc w:val="left"/>
        <w:rPr>
          <w:rFonts w:ascii="Garamond" w:hAnsi="Garamond"/>
        </w:rPr>
      </w:pPr>
      <w:r w:rsidRPr="00755270">
        <w:rPr>
          <w:rFonts w:ascii="Garamond" w:hAnsi="Garamond"/>
        </w:rPr>
        <w:t xml:space="preserve">It's </w:t>
      </w:r>
      <w:r w:rsidRPr="00755270">
        <w:rPr>
          <w:rFonts w:ascii="Garamond" w:hAnsi="Garamond"/>
          <w:b/>
          <w:bCs/>
        </w:rPr>
        <w:t>optional</w:t>
      </w:r>
      <w:r w:rsidRPr="00755270">
        <w:rPr>
          <w:rFonts w:ascii="Garamond" w:hAnsi="Garamond"/>
        </w:rPr>
        <w:t xml:space="preserve"> that users can add </w:t>
      </w:r>
      <w:r w:rsidRPr="00755270">
        <w:rPr>
          <w:rFonts w:ascii="Garamond" w:hAnsi="Garamond"/>
          <w:b/>
          <w:bCs/>
        </w:rPr>
        <w:t>user-define</w:t>
      </w:r>
      <w:r w:rsidRPr="00755270">
        <w:rPr>
          <w:rFonts w:ascii="Garamond" w:hAnsi="Garamond"/>
        </w:rPr>
        <w:t xml:space="preserve"> covariates or kinship into the project. Right clicking on the file to tell iPat what type of file it is. (i.e. covariates, kinship or a basic required file)</w:t>
      </w:r>
    </w:p>
    <w:p w14:paraId="485E985C" w14:textId="0E429AB5" w:rsidR="003F342A" w:rsidRPr="00755270" w:rsidRDefault="003F342A" w:rsidP="00877A29">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801" w:author="Poissonfish Chen" w:date="2017-09-12T14:37:00Z">
            <w:rPr>
              <w:rFonts w:ascii="Garamond" w:hAnsi="Garamond" w:cs="Helvetica"/>
              <w:noProof/>
              <w:sz w:val="28"/>
              <w:szCs w:val="28"/>
            </w:rPr>
          </w:rPrChange>
        </w:rPr>
        <w:drawing>
          <wp:inline distT="0" distB="0" distL="0" distR="0" wp14:anchorId="09955BAF" wp14:editId="26BC89A7">
            <wp:extent cx="3461332" cy="1303396"/>
            <wp:effectExtent l="0" t="0" r="0" b="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2392" cy="1311326"/>
                    </a:xfrm>
                    <a:prstGeom prst="rect">
                      <a:avLst/>
                    </a:prstGeom>
                    <a:noFill/>
                    <a:ln>
                      <a:noFill/>
                    </a:ln>
                  </pic:spPr>
                </pic:pic>
              </a:graphicData>
            </a:graphic>
          </wp:inline>
        </w:drawing>
      </w:r>
    </w:p>
    <w:p w14:paraId="7007CB39" w14:textId="77777777" w:rsidR="003F342A" w:rsidRPr="00755270" w:rsidRDefault="003F342A" w:rsidP="00877A29">
      <w:pPr>
        <w:pStyle w:val="ListParagraph"/>
        <w:numPr>
          <w:ilvl w:val="0"/>
          <w:numId w:val="59"/>
        </w:numPr>
        <w:jc w:val="left"/>
        <w:rPr>
          <w:rFonts w:ascii="Garamond" w:hAnsi="Garamond"/>
        </w:rPr>
      </w:pPr>
      <w:r w:rsidRPr="00755270">
        <w:rPr>
          <w:rFonts w:ascii="Garamond" w:hAnsi="Garamond"/>
        </w:rPr>
        <w:t>Be aware that apart from the basic required file (i.e. phenotype and genotype), optional files must be properly labeled in a project.</w:t>
      </w:r>
    </w:p>
    <w:p w14:paraId="760C46AF" w14:textId="73259B35" w:rsidR="003F342A" w:rsidRPr="00755270" w:rsidRDefault="003F342A" w:rsidP="00877A29">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802" w:author="Poissonfish Chen" w:date="2017-09-12T14:37:00Z">
            <w:rPr>
              <w:rFonts w:ascii="Garamond" w:hAnsi="Garamond" w:cs="Helvetica"/>
              <w:noProof/>
              <w:sz w:val="28"/>
              <w:szCs w:val="28"/>
            </w:rPr>
          </w:rPrChange>
        </w:rPr>
        <w:drawing>
          <wp:inline distT="0" distB="0" distL="0" distR="0" wp14:anchorId="41EAF382" wp14:editId="27BF6373">
            <wp:extent cx="3376380" cy="1783748"/>
            <wp:effectExtent l="0" t="0" r="1905" b="0"/>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0826" cy="1791380"/>
                    </a:xfrm>
                    <a:prstGeom prst="rect">
                      <a:avLst/>
                    </a:prstGeom>
                    <a:noFill/>
                    <a:ln>
                      <a:noFill/>
                    </a:ln>
                  </pic:spPr>
                </pic:pic>
              </a:graphicData>
            </a:graphic>
          </wp:inline>
        </w:drawing>
      </w:r>
    </w:p>
    <w:p w14:paraId="5000A6E0" w14:textId="77777777" w:rsidR="003F342A" w:rsidRPr="00755270" w:rsidRDefault="003F342A" w:rsidP="00877A29">
      <w:pPr>
        <w:pStyle w:val="ListParagraph"/>
        <w:numPr>
          <w:ilvl w:val="0"/>
          <w:numId w:val="59"/>
        </w:numPr>
        <w:jc w:val="left"/>
        <w:rPr>
          <w:rFonts w:ascii="Garamond" w:hAnsi="Garamond"/>
        </w:rPr>
      </w:pPr>
      <w:r w:rsidRPr="00755270">
        <w:rPr>
          <w:rFonts w:ascii="Garamond" w:hAnsi="Garamond"/>
        </w:rPr>
        <w:t xml:space="preserve">The file labeled “C” stands for a covariate file, while files labeled “K” is identified as a kinship file by iPat. For the example of a valid project below (Left one), the file "covariate.txt" and "kinship.txt" are treated as covariates and a kinship in this project, respectively. Each project can contain </w:t>
      </w:r>
      <w:r w:rsidRPr="00755270">
        <w:rPr>
          <w:rFonts w:ascii="Garamond" w:hAnsi="Garamond"/>
          <w:b/>
          <w:bCs/>
        </w:rPr>
        <w:t>one</w:t>
      </w:r>
      <w:r w:rsidRPr="00755270">
        <w:rPr>
          <w:rFonts w:ascii="Garamond" w:hAnsi="Garamond"/>
        </w:rPr>
        <w:t xml:space="preserve"> covariate files and </w:t>
      </w:r>
      <w:r w:rsidRPr="00755270">
        <w:rPr>
          <w:rFonts w:ascii="Garamond" w:hAnsi="Garamond"/>
          <w:b/>
          <w:bCs/>
        </w:rPr>
        <w:t>one</w:t>
      </w:r>
      <w:r w:rsidRPr="00755270">
        <w:rPr>
          <w:rFonts w:ascii="Garamond" w:hAnsi="Garamond"/>
        </w:rPr>
        <w:t xml:space="preserve"> single kinship.</w:t>
      </w:r>
    </w:p>
    <w:p w14:paraId="6D579492" w14:textId="3C6E5ECA" w:rsidR="003F342A" w:rsidRPr="00755270" w:rsidRDefault="003F342A" w:rsidP="00A73F07">
      <w:pPr>
        <w:pStyle w:val="Heading2"/>
        <w:rPr>
          <w:rFonts w:ascii="Garamond" w:hAnsi="Garamond"/>
        </w:rPr>
      </w:pPr>
      <w:bookmarkStart w:id="803" w:name="_Toc492991123"/>
      <w:r w:rsidRPr="00755270">
        <w:rPr>
          <w:rFonts w:ascii="Garamond" w:hAnsi="Garamond"/>
        </w:rPr>
        <w:t>2.</w:t>
      </w:r>
      <w:r w:rsidR="00A04E55" w:rsidRPr="00755270">
        <w:rPr>
          <w:rFonts w:ascii="Garamond" w:hAnsi="Garamond"/>
        </w:rPr>
        <w:t>4</w:t>
      </w:r>
      <w:r w:rsidRPr="00755270">
        <w:rPr>
          <w:rFonts w:ascii="Garamond" w:hAnsi="Garamond"/>
        </w:rPr>
        <w:t xml:space="preserve"> Define Your Analysis</w:t>
      </w:r>
      <w:bookmarkEnd w:id="803"/>
    </w:p>
    <w:p w14:paraId="53EBA1F2" w14:textId="77777777" w:rsidR="003F342A" w:rsidRPr="00755270" w:rsidRDefault="003F342A" w:rsidP="00A73F07">
      <w:pPr>
        <w:pStyle w:val="ListParagraph"/>
        <w:numPr>
          <w:ilvl w:val="0"/>
          <w:numId w:val="59"/>
        </w:numPr>
        <w:jc w:val="left"/>
        <w:rPr>
          <w:rFonts w:ascii="Garamond" w:hAnsi="Garamond"/>
        </w:rPr>
      </w:pPr>
      <w:r w:rsidRPr="00755270">
        <w:rPr>
          <w:rFonts w:ascii="Garamond" w:hAnsi="Garamond"/>
        </w:rPr>
        <w:t>After linking every files needed in the project, right click on the project and choose either GWAS or GS to open a configuration panel.</w:t>
      </w:r>
    </w:p>
    <w:p w14:paraId="11B092F7" w14:textId="41AD0C4F" w:rsidR="003F342A" w:rsidRPr="00755270" w:rsidRDefault="003F342A" w:rsidP="00A73F07">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804" w:author="Poissonfish Chen" w:date="2017-09-12T14:37:00Z">
            <w:rPr>
              <w:rFonts w:ascii="Garamond" w:hAnsi="Garamond" w:cs="Helvetica"/>
              <w:noProof/>
              <w:sz w:val="28"/>
              <w:szCs w:val="28"/>
            </w:rPr>
          </w:rPrChange>
        </w:rPr>
        <w:drawing>
          <wp:inline distT="0" distB="0" distL="0" distR="0" wp14:anchorId="6D8C9F23" wp14:editId="25CA6683">
            <wp:extent cx="1316206" cy="1184179"/>
            <wp:effectExtent l="0" t="0" r="5080" b="10160"/>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466" cy="1211403"/>
                    </a:xfrm>
                    <a:prstGeom prst="rect">
                      <a:avLst/>
                    </a:prstGeom>
                    <a:noFill/>
                    <a:ln>
                      <a:noFill/>
                    </a:ln>
                  </pic:spPr>
                </pic:pic>
              </a:graphicData>
            </a:graphic>
          </wp:inline>
        </w:drawing>
      </w:r>
    </w:p>
    <w:p w14:paraId="3E02BD3C" w14:textId="77777777" w:rsidR="003F342A" w:rsidRPr="00755270" w:rsidRDefault="003F342A" w:rsidP="00A73F07">
      <w:pPr>
        <w:pStyle w:val="ListParagraph"/>
        <w:numPr>
          <w:ilvl w:val="0"/>
          <w:numId w:val="59"/>
        </w:numPr>
        <w:jc w:val="left"/>
        <w:rPr>
          <w:rFonts w:ascii="Garamond" w:hAnsi="Garamond"/>
        </w:rPr>
      </w:pPr>
      <w:r w:rsidRPr="00755270">
        <w:rPr>
          <w:rFonts w:ascii="Garamond" w:hAnsi="Garamond"/>
        </w:rPr>
        <w:t>The panel consist of two sections. The upper one presents a set of input arguments shared by all methods, while users can define method-specific arguments from the lower section.</w:t>
      </w:r>
    </w:p>
    <w:p w14:paraId="0A2286C9" w14:textId="4B4A050C" w:rsidR="003F342A" w:rsidRPr="00755270" w:rsidRDefault="003F342A" w:rsidP="00A73F07">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805" w:author="Poissonfish Chen" w:date="2017-09-12T14:37:00Z">
            <w:rPr>
              <w:rFonts w:ascii="Garamond" w:hAnsi="Garamond" w:cs="Helvetica"/>
              <w:noProof/>
              <w:sz w:val="28"/>
              <w:szCs w:val="28"/>
            </w:rPr>
          </w:rPrChange>
        </w:rPr>
        <w:lastRenderedPageBreak/>
        <w:drawing>
          <wp:inline distT="0" distB="0" distL="0" distR="0" wp14:anchorId="46C1E48C" wp14:editId="2918BC83">
            <wp:extent cx="3705514" cy="2368064"/>
            <wp:effectExtent l="0" t="0" r="3175" b="0"/>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7513" cy="2394904"/>
                    </a:xfrm>
                    <a:prstGeom prst="rect">
                      <a:avLst/>
                    </a:prstGeom>
                    <a:noFill/>
                    <a:ln>
                      <a:noFill/>
                    </a:ln>
                  </pic:spPr>
                </pic:pic>
              </a:graphicData>
            </a:graphic>
          </wp:inline>
        </w:drawing>
      </w:r>
    </w:p>
    <w:p w14:paraId="3623C769" w14:textId="1B8719B6" w:rsidR="003F342A" w:rsidRPr="00755270" w:rsidRDefault="003F342A" w:rsidP="00862975">
      <w:pPr>
        <w:pStyle w:val="ListParagraph"/>
        <w:numPr>
          <w:ilvl w:val="0"/>
          <w:numId w:val="59"/>
        </w:numPr>
        <w:jc w:val="left"/>
        <w:rPr>
          <w:rFonts w:ascii="Garamond" w:hAnsi="Garamond"/>
        </w:rPr>
      </w:pPr>
      <w:r w:rsidRPr="00755270">
        <w:rPr>
          <w:rFonts w:ascii="Garamond" w:hAnsi="Garamond"/>
        </w:rPr>
        <w:t xml:space="preserve">Available parameters in the upper </w:t>
      </w:r>
      <w:r w:rsidR="001C21BF" w:rsidRPr="00755270">
        <w:rPr>
          <w:rFonts w:ascii="Garamond" w:hAnsi="Garamond"/>
        </w:rPr>
        <w:t>section:</w:t>
      </w:r>
    </w:p>
    <w:tbl>
      <w:tblPr>
        <w:tblW w:w="10456" w:type="dxa"/>
        <w:tblInd w:w="-118" w:type="dxa"/>
        <w:tblBorders>
          <w:top w:val="nil"/>
          <w:left w:val="nil"/>
          <w:right w:val="nil"/>
        </w:tblBorders>
        <w:tblLayout w:type="fixed"/>
        <w:tblLook w:val="0000" w:firstRow="0" w:lastRow="0" w:firstColumn="0" w:lastColumn="0" w:noHBand="0" w:noVBand="0"/>
      </w:tblPr>
      <w:tblGrid>
        <w:gridCol w:w="2093"/>
        <w:gridCol w:w="1843"/>
        <w:gridCol w:w="3685"/>
        <w:gridCol w:w="2835"/>
      </w:tblGrid>
      <w:tr w:rsidR="00FF0FD7" w:rsidRPr="00755270" w14:paraId="2DB3CE5C" w14:textId="77777777" w:rsidTr="005C6CE0">
        <w:trPr>
          <w:trHeight w:val="57"/>
        </w:trPr>
        <w:tc>
          <w:tcPr>
            <w:tcW w:w="209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5A5E508"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Tab</w:t>
            </w:r>
          </w:p>
        </w:tc>
        <w:tc>
          <w:tcPr>
            <w:tcW w:w="184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8502E3D"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Parameters</w:t>
            </w:r>
          </w:p>
        </w:tc>
        <w:tc>
          <w:tcPr>
            <w:tcW w:w="368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70A94D4"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Definition</w:t>
            </w:r>
          </w:p>
        </w:tc>
        <w:tc>
          <w:tcPr>
            <w:tcW w:w="283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BFC6B79"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Default</w:t>
            </w:r>
          </w:p>
        </w:tc>
      </w:tr>
      <w:tr w:rsidR="00FF0FD7" w:rsidRPr="00755270" w14:paraId="51E3F165" w14:textId="77777777" w:rsidTr="005C6CE0">
        <w:tblPrEx>
          <w:tblBorders>
            <w:top w:val="none" w:sz="0" w:space="0" w:color="auto"/>
          </w:tblBorders>
        </w:tblPrEx>
        <w:trPr>
          <w:trHeight w:val="57"/>
        </w:trPr>
        <w:tc>
          <w:tcPr>
            <w:tcW w:w="209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6006B3F"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Working Directory</w:t>
            </w:r>
          </w:p>
        </w:tc>
        <w:tc>
          <w:tcPr>
            <w:tcW w:w="184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91F4932"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Project name</w:t>
            </w:r>
          </w:p>
        </w:tc>
        <w:tc>
          <w:tcPr>
            <w:tcW w:w="368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047DFEE"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Prefix for output files</w:t>
            </w:r>
          </w:p>
        </w:tc>
        <w:tc>
          <w:tcPr>
            <w:tcW w:w="283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3CE85F3" w14:textId="1AD403AE" w:rsidR="00862975"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Project_x</w:t>
            </w:r>
          </w:p>
          <w:p w14:paraId="60665BFD" w14:textId="44F58AA0"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(x is a number starts from 1)</w:t>
            </w:r>
          </w:p>
        </w:tc>
      </w:tr>
      <w:tr w:rsidR="00FF0FD7" w:rsidRPr="00755270" w14:paraId="1E8D9357" w14:textId="77777777" w:rsidTr="005C6CE0">
        <w:tblPrEx>
          <w:tblBorders>
            <w:top w:val="none" w:sz="0" w:space="0" w:color="auto"/>
          </w:tblBorders>
        </w:tblPrEx>
        <w:trPr>
          <w:trHeight w:val="57"/>
        </w:trPr>
        <w:tc>
          <w:tcPr>
            <w:tcW w:w="209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0B09AEA"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Working Directory</w:t>
            </w:r>
          </w:p>
        </w:tc>
        <w:tc>
          <w:tcPr>
            <w:tcW w:w="184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233DA14"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Output Directory</w:t>
            </w:r>
          </w:p>
        </w:tc>
        <w:tc>
          <w:tcPr>
            <w:tcW w:w="368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B0A9743" w14:textId="77777777" w:rsidR="00862975"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A path where o</w:t>
            </w:r>
            <w:r w:rsidR="00862975" w:rsidRPr="00755270">
              <w:rPr>
                <w:rFonts w:ascii="Garamond" w:hAnsi="Garamond" w:cs="Helvetica"/>
                <w:sz w:val="18"/>
                <w:szCs w:val="18"/>
              </w:rPr>
              <w:t xml:space="preserve">utput files will be </w:t>
            </w:r>
          </w:p>
          <w:p w14:paraId="1A41E74B" w14:textId="1059E6BF"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generated</w:t>
            </w:r>
          </w:p>
        </w:tc>
        <w:tc>
          <w:tcPr>
            <w:tcW w:w="283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D52DA4C"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Home directory</w:t>
            </w:r>
          </w:p>
        </w:tc>
      </w:tr>
      <w:tr w:rsidR="00FF0FD7" w:rsidRPr="00755270" w14:paraId="7BEA5543" w14:textId="77777777" w:rsidTr="005C6CE0">
        <w:tblPrEx>
          <w:tblBorders>
            <w:top w:val="none" w:sz="0" w:space="0" w:color="auto"/>
          </w:tblBorders>
        </w:tblPrEx>
        <w:trPr>
          <w:trHeight w:val="57"/>
        </w:trPr>
        <w:tc>
          <w:tcPr>
            <w:tcW w:w="209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85A42A7"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Phenotype</w:t>
            </w:r>
          </w:p>
        </w:tc>
        <w:tc>
          <w:tcPr>
            <w:tcW w:w="184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9BBD688"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Trait names</w:t>
            </w:r>
          </w:p>
        </w:tc>
        <w:tc>
          <w:tcPr>
            <w:tcW w:w="368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62225C1"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Subsetting traits data</w:t>
            </w:r>
          </w:p>
        </w:tc>
        <w:tc>
          <w:tcPr>
            <w:tcW w:w="283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70F2AD0"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All traits are selected</w:t>
            </w:r>
          </w:p>
        </w:tc>
      </w:tr>
      <w:tr w:rsidR="00FF0FD7" w:rsidRPr="00755270" w14:paraId="25E45D42" w14:textId="77777777" w:rsidTr="005C6CE0">
        <w:tblPrEx>
          <w:tblBorders>
            <w:top w:val="none" w:sz="0" w:space="0" w:color="auto"/>
          </w:tblBorders>
        </w:tblPrEx>
        <w:trPr>
          <w:trHeight w:val="57"/>
        </w:trPr>
        <w:tc>
          <w:tcPr>
            <w:tcW w:w="209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7D5D42A"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Quality Control</w:t>
            </w:r>
          </w:p>
        </w:tc>
        <w:tc>
          <w:tcPr>
            <w:tcW w:w="184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1392D99"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By missing rate</w:t>
            </w:r>
          </w:p>
        </w:tc>
        <w:tc>
          <w:tcPr>
            <w:tcW w:w="368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46309C8" w14:textId="77777777" w:rsidR="00862975"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 xml:space="preserve">Filtering out markers where certain rate </w:t>
            </w:r>
          </w:p>
          <w:p w14:paraId="5996EDFE" w14:textId="767B1612"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of value is missing</w:t>
            </w:r>
          </w:p>
        </w:tc>
        <w:tc>
          <w:tcPr>
            <w:tcW w:w="283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E3517F2"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No threshold</w:t>
            </w:r>
          </w:p>
        </w:tc>
      </w:tr>
      <w:tr w:rsidR="00FF0FD7" w:rsidRPr="00755270" w14:paraId="04219105" w14:textId="77777777" w:rsidTr="005C6CE0">
        <w:trPr>
          <w:trHeight w:val="57"/>
        </w:trPr>
        <w:tc>
          <w:tcPr>
            <w:tcW w:w="209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4DA653F"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Quality Control</w:t>
            </w:r>
          </w:p>
        </w:tc>
        <w:tc>
          <w:tcPr>
            <w:tcW w:w="184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96B0B8A"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By MAF</w:t>
            </w:r>
          </w:p>
        </w:tc>
        <w:tc>
          <w:tcPr>
            <w:tcW w:w="368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3F5D52C" w14:textId="77777777" w:rsidR="00862975"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 xml:space="preserve">Filtering out markers based on minor </w:t>
            </w:r>
          </w:p>
          <w:p w14:paraId="6AA664F4" w14:textId="68FFE421"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allele frequency</w:t>
            </w:r>
          </w:p>
        </w:tc>
        <w:tc>
          <w:tcPr>
            <w:tcW w:w="283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C7BCAD9" w14:textId="77777777" w:rsidR="003F342A" w:rsidRPr="00755270" w:rsidRDefault="003F342A" w:rsidP="00862975">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0.05</w:t>
            </w:r>
          </w:p>
        </w:tc>
      </w:tr>
    </w:tbl>
    <w:p w14:paraId="24F8BD76" w14:textId="3F81E416" w:rsidR="003F342A" w:rsidRPr="00755270" w:rsidDel="00411330" w:rsidRDefault="003F342A" w:rsidP="005D2816">
      <w:pPr>
        <w:autoSpaceDE w:val="0"/>
        <w:autoSpaceDN w:val="0"/>
        <w:adjustRightInd w:val="0"/>
        <w:spacing w:after="0" w:line="240" w:lineRule="auto"/>
        <w:jc w:val="left"/>
        <w:rPr>
          <w:del w:id="806" w:author="Poissonfish Chen" w:date="2017-09-09T11:11:00Z"/>
          <w:rFonts w:ascii="Garamond" w:hAnsi="Garamond" w:cs="Helvetica"/>
          <w:sz w:val="28"/>
          <w:szCs w:val="28"/>
        </w:rPr>
      </w:pPr>
    </w:p>
    <w:p w14:paraId="2850C071" w14:textId="77777777" w:rsidR="003F342A" w:rsidRPr="00755270" w:rsidRDefault="003F342A" w:rsidP="005D2816">
      <w:pPr>
        <w:pStyle w:val="ListParagraph"/>
        <w:numPr>
          <w:ilvl w:val="0"/>
          <w:numId w:val="59"/>
        </w:numPr>
        <w:jc w:val="left"/>
        <w:rPr>
          <w:rFonts w:ascii="Garamond" w:hAnsi="Garamond"/>
        </w:rPr>
      </w:pPr>
      <w:r w:rsidRPr="00755270">
        <w:rPr>
          <w:rFonts w:ascii="Garamond" w:hAnsi="Garamond"/>
        </w:rPr>
        <w:t>To select a method, simply drag a "method block" to the left-side area. And tap on this area for further defining (see section 3 for details)</w:t>
      </w:r>
    </w:p>
    <w:p w14:paraId="3CF36BD1" w14:textId="44A9D7D9" w:rsidR="003F342A" w:rsidRPr="00755270" w:rsidRDefault="003F342A" w:rsidP="005D2816">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807" w:author="Poissonfish Chen" w:date="2017-09-12T14:37:00Z">
            <w:rPr>
              <w:rFonts w:ascii="Garamond" w:hAnsi="Garamond" w:cs="Helvetica"/>
              <w:noProof/>
              <w:sz w:val="28"/>
              <w:szCs w:val="28"/>
            </w:rPr>
          </w:rPrChange>
        </w:rPr>
        <w:drawing>
          <wp:inline distT="0" distB="0" distL="0" distR="0" wp14:anchorId="176998D1" wp14:editId="001973D4">
            <wp:extent cx="5848828" cy="2390508"/>
            <wp:effectExtent l="0" t="0" r="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9878" cy="2399111"/>
                    </a:xfrm>
                    <a:prstGeom prst="rect">
                      <a:avLst/>
                    </a:prstGeom>
                    <a:noFill/>
                    <a:ln>
                      <a:noFill/>
                    </a:ln>
                  </pic:spPr>
                </pic:pic>
              </a:graphicData>
            </a:graphic>
          </wp:inline>
        </w:drawing>
      </w:r>
    </w:p>
    <w:p w14:paraId="617C16AD" w14:textId="77777777" w:rsidR="003F342A" w:rsidRPr="00755270" w:rsidRDefault="003F342A" w:rsidP="005D2816">
      <w:pPr>
        <w:pStyle w:val="ListParagraph"/>
        <w:numPr>
          <w:ilvl w:val="0"/>
          <w:numId w:val="59"/>
        </w:numPr>
        <w:jc w:val="left"/>
        <w:rPr>
          <w:rFonts w:ascii="Garamond" w:hAnsi="Garamond"/>
        </w:rPr>
      </w:pPr>
      <w:r w:rsidRPr="00755270">
        <w:rPr>
          <w:rFonts w:ascii="Garamond" w:hAnsi="Garamond"/>
        </w:rPr>
        <w:t>After defining the analysis, user can start to run the procedure by clicking ‘Run’ at the pop-up menu of the project.</w:t>
      </w:r>
    </w:p>
    <w:p w14:paraId="707EDE4F" w14:textId="26CBE652" w:rsidR="003F342A" w:rsidRPr="00755270" w:rsidRDefault="003F342A" w:rsidP="005D2816">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808" w:author="Poissonfish Chen" w:date="2017-09-12T14:37:00Z">
            <w:rPr>
              <w:rFonts w:ascii="Garamond" w:hAnsi="Garamond" w:cs="Helvetica"/>
              <w:noProof/>
              <w:sz w:val="28"/>
              <w:szCs w:val="28"/>
            </w:rPr>
          </w:rPrChange>
        </w:rPr>
        <w:drawing>
          <wp:inline distT="0" distB="0" distL="0" distR="0" wp14:anchorId="4918481E" wp14:editId="2DF6A24E">
            <wp:extent cx="1600864" cy="12743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054" cy="1293610"/>
                    </a:xfrm>
                    <a:prstGeom prst="rect">
                      <a:avLst/>
                    </a:prstGeom>
                    <a:noFill/>
                    <a:ln>
                      <a:noFill/>
                    </a:ln>
                  </pic:spPr>
                </pic:pic>
              </a:graphicData>
            </a:graphic>
          </wp:inline>
        </w:drawing>
      </w:r>
    </w:p>
    <w:p w14:paraId="7CF7F298" w14:textId="77777777" w:rsidR="00CD32CB" w:rsidRPr="00755270" w:rsidRDefault="00CD32CB" w:rsidP="005C6CE0">
      <w:pPr>
        <w:rPr>
          <w:rFonts w:ascii="Garamond" w:hAnsi="Garamond"/>
          <w:rPrChange w:id="809" w:author="Poissonfish Chen" w:date="2017-09-12T14:37:00Z">
            <w:rPr/>
          </w:rPrChange>
        </w:rPr>
      </w:pPr>
    </w:p>
    <w:p w14:paraId="41F461AB" w14:textId="713730B0" w:rsidR="003F342A" w:rsidRPr="00755270" w:rsidRDefault="003F342A" w:rsidP="005D2816">
      <w:pPr>
        <w:pStyle w:val="Heading2"/>
        <w:rPr>
          <w:rFonts w:ascii="Garamond" w:hAnsi="Garamond"/>
        </w:rPr>
      </w:pPr>
      <w:bookmarkStart w:id="810" w:name="_Toc492991124"/>
      <w:r w:rsidRPr="00755270">
        <w:rPr>
          <w:rFonts w:ascii="Garamond" w:hAnsi="Garamond"/>
        </w:rPr>
        <w:lastRenderedPageBreak/>
        <w:t>2.</w:t>
      </w:r>
      <w:r w:rsidR="00041439" w:rsidRPr="00755270">
        <w:rPr>
          <w:rFonts w:ascii="Garamond" w:hAnsi="Garamond"/>
        </w:rPr>
        <w:t>5</w:t>
      </w:r>
      <w:r w:rsidRPr="00755270">
        <w:rPr>
          <w:rFonts w:ascii="Garamond" w:hAnsi="Garamond"/>
        </w:rPr>
        <w:t xml:space="preserve"> Run an analysis</w:t>
      </w:r>
      <w:bookmarkEnd w:id="810"/>
    </w:p>
    <w:p w14:paraId="5753B862" w14:textId="77777777" w:rsidR="003F342A" w:rsidRPr="00755270" w:rsidRDefault="003F342A" w:rsidP="005D2816">
      <w:pPr>
        <w:pStyle w:val="ListParagraph"/>
        <w:numPr>
          <w:ilvl w:val="0"/>
          <w:numId w:val="59"/>
        </w:numPr>
        <w:jc w:val="left"/>
        <w:rPr>
          <w:rFonts w:ascii="Garamond" w:hAnsi="Garamond"/>
        </w:rPr>
      </w:pPr>
      <w:r w:rsidRPr="00755270">
        <w:rPr>
          <w:rFonts w:ascii="Garamond" w:hAnsi="Garamond"/>
        </w:rPr>
        <w:t>In iPat, users are allowed to do genomic studies such as GWAS, GS and GWAS-Assisted GS (Associated SNPs reported by GWAS will be treated as fixed effect in GS). iPat will detect the project configuration and decide which analysis should be implemented afterward.</w:t>
      </w:r>
    </w:p>
    <w:p w14:paraId="41D56A95" w14:textId="4C087460" w:rsidR="003F342A" w:rsidRPr="00755270" w:rsidRDefault="003F342A" w:rsidP="005D2816">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811" w:author="Poissonfish Chen" w:date="2017-09-12T14:37:00Z">
            <w:rPr>
              <w:rFonts w:ascii="Garamond" w:hAnsi="Garamond" w:cs="Helvetica"/>
              <w:noProof/>
              <w:sz w:val="28"/>
              <w:szCs w:val="28"/>
            </w:rPr>
          </w:rPrChange>
        </w:rPr>
        <w:drawing>
          <wp:inline distT="0" distB="0" distL="0" distR="0" wp14:anchorId="43937799" wp14:editId="3F626451">
            <wp:extent cx="4262296" cy="3250202"/>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8405" cy="3262486"/>
                    </a:xfrm>
                    <a:prstGeom prst="rect">
                      <a:avLst/>
                    </a:prstGeom>
                    <a:noFill/>
                    <a:ln>
                      <a:noFill/>
                    </a:ln>
                  </pic:spPr>
                </pic:pic>
              </a:graphicData>
            </a:graphic>
          </wp:inline>
        </w:drawing>
      </w:r>
    </w:p>
    <w:p w14:paraId="3366ADF2"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8"/>
          <w:szCs w:val="28"/>
        </w:rPr>
      </w:pPr>
    </w:p>
    <w:p w14:paraId="052BF243" w14:textId="77777777" w:rsidR="003F342A" w:rsidRPr="00755270" w:rsidRDefault="003F342A" w:rsidP="005D2816">
      <w:pPr>
        <w:pStyle w:val="ListParagraph"/>
        <w:numPr>
          <w:ilvl w:val="0"/>
          <w:numId w:val="59"/>
        </w:numPr>
        <w:jc w:val="left"/>
        <w:rPr>
          <w:rFonts w:ascii="Garamond" w:hAnsi="Garamond"/>
        </w:rPr>
      </w:pPr>
      <w:r w:rsidRPr="00755270">
        <w:rPr>
          <w:rFonts w:ascii="Garamond" w:hAnsi="Garamond"/>
        </w:rPr>
        <w:t>Each project will generate a console window while running the analysis. User can track the progress of the task from window messages.</w:t>
      </w:r>
    </w:p>
    <w:p w14:paraId="01F9A38C" w14:textId="77777777" w:rsidR="003F342A" w:rsidRPr="00755270" w:rsidRDefault="003F342A" w:rsidP="005D2816">
      <w:pPr>
        <w:pStyle w:val="ListParagraph"/>
        <w:numPr>
          <w:ilvl w:val="0"/>
          <w:numId w:val="59"/>
        </w:numPr>
        <w:jc w:val="left"/>
        <w:rPr>
          <w:rFonts w:ascii="Garamond" w:hAnsi="Garamond"/>
        </w:rPr>
      </w:pPr>
      <w:r w:rsidRPr="00755270">
        <w:rPr>
          <w:rFonts w:ascii="Garamond" w:hAnsi="Garamond"/>
        </w:rPr>
        <w:t>iPat also capable of multitasking. Users can arrange another project even when the previous one have not done yet.</w:t>
      </w:r>
    </w:p>
    <w:p w14:paraId="6103F5F8" w14:textId="2DE9A0A9" w:rsidR="003F342A" w:rsidRPr="00755270" w:rsidRDefault="003F342A" w:rsidP="005D2816">
      <w:pPr>
        <w:autoSpaceDE w:val="0"/>
        <w:autoSpaceDN w:val="0"/>
        <w:adjustRightInd w:val="0"/>
        <w:spacing w:after="0" w:line="240" w:lineRule="auto"/>
        <w:jc w:val="center"/>
        <w:rPr>
          <w:rFonts w:ascii="Garamond" w:hAnsi="Garamond" w:cs="Helvetica"/>
          <w:sz w:val="28"/>
          <w:szCs w:val="28"/>
        </w:rPr>
      </w:pPr>
      <w:r w:rsidRPr="00755270">
        <w:rPr>
          <w:rFonts w:ascii="Garamond" w:hAnsi="Garamond" w:cs="Helvetica"/>
          <w:noProof/>
          <w:sz w:val="28"/>
          <w:szCs w:val="28"/>
          <w:rPrChange w:id="812" w:author="Poissonfish Chen" w:date="2017-09-12T14:37:00Z">
            <w:rPr>
              <w:rFonts w:ascii="Garamond" w:hAnsi="Garamond" w:cs="Helvetica"/>
              <w:noProof/>
              <w:sz w:val="28"/>
              <w:szCs w:val="28"/>
            </w:rPr>
          </w:rPrChange>
        </w:rPr>
        <w:drawing>
          <wp:inline distT="0" distB="0" distL="0" distR="0" wp14:anchorId="0B5FF41D" wp14:editId="2F4C93DE">
            <wp:extent cx="4230824" cy="2619123"/>
            <wp:effectExtent l="0" t="0" r="1143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7345" cy="2623160"/>
                    </a:xfrm>
                    <a:prstGeom prst="rect">
                      <a:avLst/>
                    </a:prstGeom>
                    <a:noFill/>
                    <a:ln>
                      <a:noFill/>
                    </a:ln>
                  </pic:spPr>
                </pic:pic>
              </a:graphicData>
            </a:graphic>
          </wp:inline>
        </w:drawing>
      </w:r>
    </w:p>
    <w:p w14:paraId="70000934"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8"/>
          <w:szCs w:val="28"/>
        </w:rPr>
      </w:pPr>
    </w:p>
    <w:p w14:paraId="27D16E90" w14:textId="77777777" w:rsidR="005D2816" w:rsidRPr="00755270" w:rsidRDefault="005D2816" w:rsidP="003F342A">
      <w:pPr>
        <w:autoSpaceDE w:val="0"/>
        <w:autoSpaceDN w:val="0"/>
        <w:adjustRightInd w:val="0"/>
        <w:spacing w:after="0" w:line="240" w:lineRule="auto"/>
        <w:ind w:left="720" w:hanging="720"/>
        <w:jc w:val="left"/>
        <w:rPr>
          <w:rFonts w:ascii="Garamond" w:hAnsi="Garamond" w:cs="Helvetica"/>
          <w:sz w:val="28"/>
          <w:szCs w:val="28"/>
        </w:rPr>
      </w:pPr>
    </w:p>
    <w:p w14:paraId="4F22AFEC" w14:textId="77777777" w:rsidR="00CD32CB" w:rsidRPr="00755270" w:rsidRDefault="00CD32CB" w:rsidP="003F342A">
      <w:pPr>
        <w:autoSpaceDE w:val="0"/>
        <w:autoSpaceDN w:val="0"/>
        <w:adjustRightInd w:val="0"/>
        <w:spacing w:after="0" w:line="240" w:lineRule="auto"/>
        <w:ind w:left="720" w:hanging="720"/>
        <w:jc w:val="left"/>
        <w:rPr>
          <w:rFonts w:ascii="Garamond" w:hAnsi="Garamond" w:cs="Helvetica"/>
          <w:sz w:val="28"/>
          <w:szCs w:val="28"/>
        </w:rPr>
      </w:pPr>
    </w:p>
    <w:p w14:paraId="3345244F" w14:textId="77777777" w:rsidR="00CD32CB" w:rsidRPr="00755270" w:rsidRDefault="00CD32CB" w:rsidP="005C6CE0">
      <w:pPr>
        <w:autoSpaceDE w:val="0"/>
        <w:autoSpaceDN w:val="0"/>
        <w:adjustRightInd w:val="0"/>
        <w:spacing w:after="0" w:line="240" w:lineRule="auto"/>
        <w:jc w:val="left"/>
        <w:rPr>
          <w:ins w:id="813" w:author="Poissonfish Chen" w:date="2017-09-11T08:01:00Z"/>
          <w:rFonts w:ascii="Garamond" w:hAnsi="Garamond" w:cs="Helvetica"/>
          <w:sz w:val="28"/>
          <w:szCs w:val="28"/>
        </w:rPr>
      </w:pPr>
    </w:p>
    <w:p w14:paraId="772ECC6E" w14:textId="77777777" w:rsidR="0045682B" w:rsidRPr="00755270" w:rsidRDefault="0045682B" w:rsidP="005C6CE0">
      <w:pPr>
        <w:autoSpaceDE w:val="0"/>
        <w:autoSpaceDN w:val="0"/>
        <w:adjustRightInd w:val="0"/>
        <w:spacing w:after="0" w:line="240" w:lineRule="auto"/>
        <w:jc w:val="left"/>
        <w:rPr>
          <w:ins w:id="814" w:author="Poissonfish Chen" w:date="2017-09-11T08:01:00Z"/>
          <w:rFonts w:ascii="Garamond" w:hAnsi="Garamond" w:cs="Helvetica"/>
          <w:sz w:val="28"/>
          <w:szCs w:val="28"/>
        </w:rPr>
      </w:pPr>
    </w:p>
    <w:p w14:paraId="596596AA" w14:textId="77777777" w:rsidR="0045682B" w:rsidRPr="00755270" w:rsidRDefault="0045682B" w:rsidP="005C6CE0">
      <w:pPr>
        <w:autoSpaceDE w:val="0"/>
        <w:autoSpaceDN w:val="0"/>
        <w:adjustRightInd w:val="0"/>
        <w:spacing w:after="0" w:line="240" w:lineRule="auto"/>
        <w:jc w:val="left"/>
        <w:rPr>
          <w:rFonts w:ascii="Garamond" w:hAnsi="Garamond" w:cs="Helvetica"/>
          <w:sz w:val="28"/>
          <w:szCs w:val="28"/>
        </w:rPr>
      </w:pPr>
    </w:p>
    <w:p w14:paraId="4C6E0621" w14:textId="6D53D0D0" w:rsidR="003F342A" w:rsidRPr="00755270" w:rsidRDefault="003F342A" w:rsidP="005D2816">
      <w:pPr>
        <w:pStyle w:val="Heading2"/>
        <w:rPr>
          <w:rFonts w:ascii="Garamond" w:hAnsi="Garamond"/>
        </w:rPr>
      </w:pPr>
      <w:bookmarkStart w:id="815" w:name="_Toc492991125"/>
      <w:r w:rsidRPr="00755270">
        <w:rPr>
          <w:rFonts w:ascii="Garamond" w:hAnsi="Garamond"/>
        </w:rPr>
        <w:lastRenderedPageBreak/>
        <w:t>2.</w:t>
      </w:r>
      <w:r w:rsidR="00041439" w:rsidRPr="00755270">
        <w:rPr>
          <w:rFonts w:ascii="Garamond" w:hAnsi="Garamond"/>
        </w:rPr>
        <w:t>6</w:t>
      </w:r>
      <w:r w:rsidRPr="00755270">
        <w:rPr>
          <w:rFonts w:ascii="Garamond" w:hAnsi="Garamond"/>
        </w:rPr>
        <w:t xml:space="preserve"> Inspect the result</w:t>
      </w:r>
      <w:bookmarkEnd w:id="815"/>
    </w:p>
    <w:p w14:paraId="33EDEBBE" w14:textId="77777777" w:rsidR="003F342A" w:rsidRPr="00755270" w:rsidRDefault="003F342A" w:rsidP="005D2816">
      <w:pPr>
        <w:pStyle w:val="ListParagraph"/>
        <w:numPr>
          <w:ilvl w:val="0"/>
          <w:numId w:val="60"/>
        </w:numPr>
        <w:jc w:val="left"/>
        <w:rPr>
          <w:rFonts w:ascii="Garamond" w:hAnsi="Garamond"/>
        </w:rPr>
      </w:pPr>
      <w:r w:rsidRPr="00755270">
        <w:rPr>
          <w:rFonts w:ascii="Garamond" w:hAnsi="Garamond"/>
        </w:rPr>
        <w:t>When iPat complete a project, the gear icon will show a green dot if the task run successfully without any error occurred. Otherwise it will show a red dot at its top-left to notify users that there’re existing at least one error message during the analysis.</w:t>
      </w:r>
    </w:p>
    <w:p w14:paraId="4979A400" w14:textId="18BDB5DA" w:rsidR="003F342A" w:rsidRPr="00755270" w:rsidRDefault="003F342A" w:rsidP="005D2816">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816" w:author="Poissonfish Chen" w:date="2017-09-12T14:37:00Z">
            <w:rPr>
              <w:rFonts w:ascii="Garamond" w:hAnsi="Garamond" w:cs="Helvetica"/>
              <w:noProof/>
              <w:sz w:val="28"/>
              <w:szCs w:val="28"/>
            </w:rPr>
          </w:rPrChange>
        </w:rPr>
        <w:drawing>
          <wp:inline distT="0" distB="0" distL="0" distR="0" wp14:anchorId="7B24B39B" wp14:editId="51B00E72">
            <wp:extent cx="3555430" cy="1825475"/>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5294" cy="1835674"/>
                    </a:xfrm>
                    <a:prstGeom prst="rect">
                      <a:avLst/>
                    </a:prstGeom>
                    <a:noFill/>
                    <a:ln>
                      <a:noFill/>
                    </a:ln>
                  </pic:spPr>
                </pic:pic>
              </a:graphicData>
            </a:graphic>
          </wp:inline>
        </w:drawing>
      </w:r>
    </w:p>
    <w:p w14:paraId="5A9574E2" w14:textId="26DB70CD" w:rsidR="003F342A" w:rsidRPr="00755270" w:rsidRDefault="003F342A" w:rsidP="005D2816">
      <w:pPr>
        <w:pStyle w:val="ListParagraph"/>
        <w:numPr>
          <w:ilvl w:val="0"/>
          <w:numId w:val="60"/>
        </w:numPr>
        <w:jc w:val="left"/>
        <w:rPr>
          <w:rFonts w:ascii="Garamond" w:hAnsi="Garamond"/>
        </w:rPr>
      </w:pPr>
      <w:r w:rsidRPr="00755270">
        <w:rPr>
          <w:rFonts w:ascii="Garamond" w:hAnsi="Garamond"/>
        </w:rPr>
        <w:t>Users can inspect the results by double clicking on the gear icon, which will direct users to the folder where output files generated</w:t>
      </w:r>
      <w:r w:rsidR="00041439" w:rsidRPr="00755270">
        <w:rPr>
          <w:rFonts w:ascii="Garamond" w:hAnsi="Garamond"/>
        </w:rPr>
        <w:t xml:space="preserve"> (See section 4 for details of output files)</w:t>
      </w:r>
      <w:r w:rsidRPr="00755270">
        <w:rPr>
          <w:rFonts w:ascii="Garamond" w:hAnsi="Garamond"/>
        </w:rPr>
        <w:t>.</w:t>
      </w:r>
    </w:p>
    <w:p w14:paraId="32B1D69F" w14:textId="60DFF993" w:rsidR="003F342A" w:rsidRPr="00755270" w:rsidRDefault="003F342A" w:rsidP="00061F10">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817" w:author="Poissonfish Chen" w:date="2017-09-12T14:37:00Z">
            <w:rPr>
              <w:rFonts w:ascii="Garamond" w:hAnsi="Garamond" w:cs="Helvetica"/>
              <w:noProof/>
              <w:sz w:val="28"/>
              <w:szCs w:val="28"/>
            </w:rPr>
          </w:rPrChange>
        </w:rPr>
        <w:drawing>
          <wp:inline distT="0" distB="0" distL="0" distR="0" wp14:anchorId="4A0B2E8E" wp14:editId="24F98277">
            <wp:extent cx="4098641" cy="20904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V="1">
                      <a:off x="0" y="0"/>
                      <a:ext cx="4102791" cy="2092558"/>
                    </a:xfrm>
                    <a:prstGeom prst="rect">
                      <a:avLst/>
                    </a:prstGeom>
                    <a:noFill/>
                    <a:ln>
                      <a:noFill/>
                    </a:ln>
                  </pic:spPr>
                </pic:pic>
              </a:graphicData>
            </a:graphic>
          </wp:inline>
        </w:drawing>
      </w:r>
    </w:p>
    <w:p w14:paraId="70F3910F" w14:textId="437EA596" w:rsidR="003F342A" w:rsidRPr="00755270" w:rsidRDefault="003F342A" w:rsidP="005D2816">
      <w:pPr>
        <w:pStyle w:val="Heading2"/>
        <w:rPr>
          <w:rFonts w:ascii="Garamond" w:hAnsi="Garamond"/>
        </w:rPr>
      </w:pPr>
      <w:bookmarkStart w:id="818" w:name="_Toc492991126"/>
      <w:r w:rsidRPr="00755270">
        <w:rPr>
          <w:rFonts w:ascii="Garamond" w:hAnsi="Garamond"/>
        </w:rPr>
        <w:t>2.</w:t>
      </w:r>
      <w:r w:rsidR="00041439" w:rsidRPr="00755270">
        <w:rPr>
          <w:rFonts w:ascii="Garamond" w:hAnsi="Garamond"/>
        </w:rPr>
        <w:t>7</w:t>
      </w:r>
      <w:r w:rsidRPr="00755270">
        <w:rPr>
          <w:rFonts w:ascii="Garamond" w:hAnsi="Garamond"/>
        </w:rPr>
        <w:t xml:space="preserve"> Remove files from iPat</w:t>
      </w:r>
      <w:bookmarkEnd w:id="818"/>
    </w:p>
    <w:p w14:paraId="4B10D9FE" w14:textId="77777777" w:rsidR="003F342A" w:rsidRPr="00755270" w:rsidRDefault="003F342A" w:rsidP="005D2816">
      <w:pPr>
        <w:jc w:val="left"/>
        <w:rPr>
          <w:rFonts w:ascii="Garamond" w:hAnsi="Garamond"/>
        </w:rPr>
      </w:pPr>
      <w:r w:rsidRPr="00755270">
        <w:rPr>
          <w:rFonts w:ascii="Garamond" w:hAnsi="Garamond"/>
        </w:rPr>
        <w:t>Users are allowed to remove projects, files and linkage from iPat in 3 ways:</w:t>
      </w:r>
    </w:p>
    <w:p w14:paraId="6087D4B1" w14:textId="77777777" w:rsidR="003F342A" w:rsidRPr="00755270" w:rsidRDefault="003F342A" w:rsidP="005D2816">
      <w:pPr>
        <w:pStyle w:val="ListParagraph"/>
        <w:numPr>
          <w:ilvl w:val="0"/>
          <w:numId w:val="60"/>
        </w:numPr>
        <w:jc w:val="left"/>
        <w:rPr>
          <w:rFonts w:ascii="Garamond" w:hAnsi="Garamond"/>
        </w:rPr>
      </w:pPr>
      <w:r w:rsidRPr="00755270">
        <w:rPr>
          <w:rFonts w:ascii="Garamond" w:hAnsi="Garamond"/>
        </w:rPr>
        <w:t>Drag any object to the bottom-left area and release to remove it.</w:t>
      </w:r>
    </w:p>
    <w:p w14:paraId="292923AC" w14:textId="6CA3463A" w:rsidR="00061F10" w:rsidRPr="00755270" w:rsidRDefault="003F342A" w:rsidP="005C6CE0">
      <w:pPr>
        <w:autoSpaceDE w:val="0"/>
        <w:autoSpaceDN w:val="0"/>
        <w:adjustRightInd w:val="0"/>
        <w:spacing w:after="0" w:line="240" w:lineRule="auto"/>
        <w:ind w:left="720" w:hanging="720"/>
        <w:jc w:val="center"/>
        <w:rPr>
          <w:rFonts w:ascii="Garamond" w:hAnsi="Garamond"/>
        </w:rPr>
      </w:pPr>
      <w:r w:rsidRPr="00755270">
        <w:rPr>
          <w:rFonts w:ascii="Garamond" w:hAnsi="Garamond" w:cs="Helvetica"/>
          <w:noProof/>
          <w:sz w:val="28"/>
          <w:szCs w:val="28"/>
          <w:rPrChange w:id="819" w:author="Poissonfish Chen" w:date="2017-09-12T14:37:00Z">
            <w:rPr>
              <w:rFonts w:ascii="Garamond" w:hAnsi="Garamond" w:cs="Helvetica"/>
              <w:noProof/>
              <w:sz w:val="28"/>
              <w:szCs w:val="28"/>
            </w:rPr>
          </w:rPrChange>
        </w:rPr>
        <w:drawing>
          <wp:inline distT="0" distB="0" distL="0" distR="0" wp14:anchorId="2A05D122" wp14:editId="6D88A727">
            <wp:extent cx="4256769" cy="2476863"/>
            <wp:effectExtent l="0" t="0" r="1079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65305" cy="2481830"/>
                    </a:xfrm>
                    <a:prstGeom prst="rect">
                      <a:avLst/>
                    </a:prstGeom>
                    <a:noFill/>
                    <a:ln>
                      <a:noFill/>
                    </a:ln>
                  </pic:spPr>
                </pic:pic>
              </a:graphicData>
            </a:graphic>
          </wp:inline>
        </w:drawing>
      </w:r>
    </w:p>
    <w:p w14:paraId="0F5C2428" w14:textId="77777777" w:rsidR="003F342A" w:rsidRPr="00755270" w:rsidRDefault="003F342A" w:rsidP="00061F10">
      <w:pPr>
        <w:pStyle w:val="ListParagraph"/>
        <w:numPr>
          <w:ilvl w:val="0"/>
          <w:numId w:val="60"/>
        </w:numPr>
        <w:jc w:val="left"/>
        <w:rPr>
          <w:rFonts w:ascii="Garamond" w:hAnsi="Garamond"/>
        </w:rPr>
      </w:pPr>
      <w:r w:rsidRPr="00755270">
        <w:rPr>
          <w:rFonts w:ascii="Garamond" w:hAnsi="Garamond"/>
        </w:rPr>
        <w:lastRenderedPageBreak/>
        <w:t>Right click on an object to open a pop-up menu then delete it</w:t>
      </w:r>
    </w:p>
    <w:p w14:paraId="5CE3D990" w14:textId="63EECDBD" w:rsidR="003F342A" w:rsidRPr="00755270" w:rsidRDefault="003F342A" w:rsidP="00061F10">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820" w:author="Poissonfish Chen" w:date="2017-09-12T14:37:00Z">
            <w:rPr>
              <w:rFonts w:ascii="Garamond" w:hAnsi="Garamond" w:cs="Helvetica"/>
              <w:noProof/>
              <w:sz w:val="28"/>
              <w:szCs w:val="28"/>
            </w:rPr>
          </w:rPrChange>
        </w:rPr>
        <w:drawing>
          <wp:inline distT="0" distB="0" distL="0" distR="0" wp14:anchorId="3C34CD22" wp14:editId="4C59B527">
            <wp:extent cx="4245957" cy="1666164"/>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0169" cy="1671741"/>
                    </a:xfrm>
                    <a:prstGeom prst="rect">
                      <a:avLst/>
                    </a:prstGeom>
                    <a:noFill/>
                    <a:ln>
                      <a:noFill/>
                    </a:ln>
                  </pic:spPr>
                </pic:pic>
              </a:graphicData>
            </a:graphic>
          </wp:inline>
        </w:drawing>
      </w:r>
    </w:p>
    <w:p w14:paraId="2C1E4AA5" w14:textId="77777777" w:rsidR="003F342A" w:rsidRPr="00755270" w:rsidDel="00AD2DFD" w:rsidRDefault="003F342A" w:rsidP="00061F10">
      <w:pPr>
        <w:pStyle w:val="ListParagraph"/>
        <w:numPr>
          <w:ilvl w:val="0"/>
          <w:numId w:val="60"/>
        </w:numPr>
        <w:jc w:val="left"/>
        <w:rPr>
          <w:del w:id="821" w:author="Poissonfish Chen" w:date="2017-09-12T14:42:00Z"/>
          <w:rFonts w:ascii="Garamond" w:hAnsi="Garamond"/>
        </w:rPr>
      </w:pPr>
      <w:r w:rsidRPr="00755270">
        <w:rPr>
          <w:rFonts w:ascii="Garamond" w:hAnsi="Garamond"/>
        </w:rPr>
        <w:t xml:space="preserve">Or, simply press </w:t>
      </w:r>
      <w:r w:rsidRPr="00755270">
        <w:rPr>
          <w:rFonts w:ascii="Garamond" w:hAnsi="Garamond" w:cs="Courier"/>
          <w:color w:val="434343"/>
          <w:sz w:val="22"/>
          <w:szCs w:val="22"/>
        </w:rPr>
        <w:t>Backspace</w:t>
      </w:r>
      <w:r w:rsidRPr="00755270">
        <w:rPr>
          <w:rFonts w:ascii="Garamond" w:hAnsi="Garamond"/>
        </w:rPr>
        <w:t xml:space="preserve"> (press </w:t>
      </w:r>
      <w:r w:rsidRPr="00755270">
        <w:rPr>
          <w:rFonts w:ascii="Garamond" w:hAnsi="Garamond" w:cs="Courier"/>
          <w:color w:val="434343"/>
          <w:sz w:val="22"/>
          <w:szCs w:val="22"/>
        </w:rPr>
        <w:t>delete</w:t>
      </w:r>
      <w:r w:rsidRPr="00755270">
        <w:rPr>
          <w:rFonts w:ascii="Garamond" w:hAnsi="Garamond"/>
        </w:rPr>
        <w:t xml:space="preserve"> on Mac) after selecting an object.</w:t>
      </w:r>
    </w:p>
    <w:p w14:paraId="212273E9" w14:textId="77777777" w:rsidR="003F342A" w:rsidRPr="00AD2DFD" w:rsidDel="0045682B" w:rsidRDefault="003F342A">
      <w:pPr>
        <w:pStyle w:val="ListParagraph"/>
        <w:numPr>
          <w:ilvl w:val="0"/>
          <w:numId w:val="60"/>
        </w:numPr>
        <w:autoSpaceDE w:val="0"/>
        <w:autoSpaceDN w:val="0"/>
        <w:adjustRightInd w:val="0"/>
        <w:spacing w:after="0" w:line="240" w:lineRule="auto"/>
        <w:jc w:val="left"/>
        <w:rPr>
          <w:del w:id="822" w:author="Poissonfish Chen" w:date="2017-09-11T08:01:00Z"/>
          <w:rFonts w:ascii="Garamond" w:hAnsi="Garamond" w:cs="Helvetica"/>
          <w:sz w:val="28"/>
          <w:szCs w:val="28"/>
        </w:rPr>
        <w:pPrChange w:id="823" w:author="Poissonfish Chen" w:date="2017-09-12T14:42:00Z">
          <w:pPr>
            <w:autoSpaceDE w:val="0"/>
            <w:autoSpaceDN w:val="0"/>
            <w:adjustRightInd w:val="0"/>
            <w:spacing w:after="0" w:line="240" w:lineRule="auto"/>
            <w:jc w:val="left"/>
          </w:pPr>
        </w:pPrChange>
      </w:pPr>
    </w:p>
    <w:p w14:paraId="2A4A3349" w14:textId="2951D798" w:rsidR="00061F10" w:rsidRPr="00755270" w:rsidDel="0045682B" w:rsidRDefault="00061F10">
      <w:pPr>
        <w:pStyle w:val="ListParagraph"/>
        <w:rPr>
          <w:del w:id="824" w:author="Poissonfish Chen" w:date="2017-09-11T08:01:00Z"/>
          <w:rPrChange w:id="825" w:author="Poissonfish Chen" w:date="2017-09-12T14:37:00Z">
            <w:rPr>
              <w:del w:id="826" w:author="Poissonfish Chen" w:date="2017-09-11T08:01:00Z"/>
              <w:rFonts w:ascii="Garamond" w:hAnsi="Garamond" w:cs="Helvetica"/>
              <w:sz w:val="28"/>
              <w:szCs w:val="28"/>
            </w:rPr>
          </w:rPrChange>
        </w:rPr>
        <w:pPrChange w:id="827" w:author="Poissonfish Chen" w:date="2017-09-12T14:42:00Z">
          <w:pPr>
            <w:autoSpaceDE w:val="0"/>
            <w:autoSpaceDN w:val="0"/>
            <w:adjustRightInd w:val="0"/>
            <w:spacing w:after="0" w:line="240" w:lineRule="auto"/>
            <w:jc w:val="left"/>
          </w:pPr>
        </w:pPrChange>
      </w:pPr>
    </w:p>
    <w:p w14:paraId="5E2041A5" w14:textId="43C8A1E8" w:rsidR="00AC2449" w:rsidRPr="00755270" w:rsidDel="0045682B" w:rsidRDefault="00AC2449">
      <w:pPr>
        <w:pStyle w:val="ListParagraph"/>
        <w:rPr>
          <w:del w:id="828" w:author="Poissonfish Chen" w:date="2017-09-11T08:01:00Z"/>
          <w:rPrChange w:id="829" w:author="Poissonfish Chen" w:date="2017-09-12T14:37:00Z">
            <w:rPr>
              <w:del w:id="830" w:author="Poissonfish Chen" w:date="2017-09-11T08:01:00Z"/>
              <w:rFonts w:ascii="Garamond" w:hAnsi="Garamond" w:cs="Helvetica"/>
              <w:sz w:val="28"/>
              <w:szCs w:val="28"/>
            </w:rPr>
          </w:rPrChange>
        </w:rPr>
        <w:pPrChange w:id="831" w:author="Poissonfish Chen" w:date="2017-09-12T14:42:00Z">
          <w:pPr>
            <w:autoSpaceDE w:val="0"/>
            <w:autoSpaceDN w:val="0"/>
            <w:adjustRightInd w:val="0"/>
            <w:spacing w:after="0" w:line="240" w:lineRule="auto"/>
            <w:jc w:val="left"/>
          </w:pPr>
        </w:pPrChange>
      </w:pPr>
    </w:p>
    <w:p w14:paraId="1683514D" w14:textId="02F82A43" w:rsidR="00AC2449" w:rsidRPr="00755270" w:rsidDel="0045682B" w:rsidRDefault="00AC2449">
      <w:pPr>
        <w:pStyle w:val="ListParagraph"/>
        <w:rPr>
          <w:del w:id="832" w:author="Poissonfish Chen" w:date="2017-09-11T08:01:00Z"/>
          <w:rPrChange w:id="833" w:author="Poissonfish Chen" w:date="2017-09-12T14:37:00Z">
            <w:rPr>
              <w:del w:id="834" w:author="Poissonfish Chen" w:date="2017-09-11T08:01:00Z"/>
              <w:rFonts w:ascii="Garamond" w:hAnsi="Garamond" w:cs="Helvetica"/>
              <w:sz w:val="28"/>
              <w:szCs w:val="28"/>
            </w:rPr>
          </w:rPrChange>
        </w:rPr>
        <w:pPrChange w:id="835" w:author="Poissonfish Chen" w:date="2017-09-12T14:42:00Z">
          <w:pPr>
            <w:autoSpaceDE w:val="0"/>
            <w:autoSpaceDN w:val="0"/>
            <w:adjustRightInd w:val="0"/>
            <w:spacing w:after="0" w:line="240" w:lineRule="auto"/>
            <w:jc w:val="left"/>
          </w:pPr>
        </w:pPrChange>
      </w:pPr>
    </w:p>
    <w:p w14:paraId="46D2C233" w14:textId="7517E9DE" w:rsidR="00AC2449" w:rsidRPr="00755270" w:rsidDel="00411330" w:rsidRDefault="00AC2449">
      <w:pPr>
        <w:pStyle w:val="ListParagraph"/>
        <w:rPr>
          <w:del w:id="836" w:author="Poissonfish Chen" w:date="2017-09-09T11:12:00Z"/>
          <w:rPrChange w:id="837" w:author="Poissonfish Chen" w:date="2017-09-12T14:37:00Z">
            <w:rPr>
              <w:del w:id="838" w:author="Poissonfish Chen" w:date="2017-09-09T11:12:00Z"/>
              <w:rFonts w:ascii="Garamond" w:hAnsi="Garamond" w:cs="Helvetica"/>
              <w:sz w:val="28"/>
              <w:szCs w:val="28"/>
            </w:rPr>
          </w:rPrChange>
        </w:rPr>
        <w:pPrChange w:id="839" w:author="Poissonfish Chen" w:date="2017-09-12T14:42:00Z">
          <w:pPr>
            <w:autoSpaceDE w:val="0"/>
            <w:autoSpaceDN w:val="0"/>
            <w:adjustRightInd w:val="0"/>
            <w:spacing w:after="0" w:line="240" w:lineRule="auto"/>
            <w:jc w:val="left"/>
          </w:pPr>
        </w:pPrChange>
      </w:pPr>
    </w:p>
    <w:p w14:paraId="1E710675" w14:textId="3173ED99" w:rsidR="00AC2449" w:rsidRPr="00755270" w:rsidDel="00411330" w:rsidRDefault="00AC2449">
      <w:pPr>
        <w:pStyle w:val="ListParagraph"/>
        <w:rPr>
          <w:del w:id="840" w:author="Poissonfish Chen" w:date="2017-09-09T11:12:00Z"/>
          <w:rPrChange w:id="841" w:author="Poissonfish Chen" w:date="2017-09-12T14:37:00Z">
            <w:rPr>
              <w:del w:id="842" w:author="Poissonfish Chen" w:date="2017-09-09T11:12:00Z"/>
              <w:rFonts w:ascii="Garamond" w:hAnsi="Garamond" w:cs="Helvetica"/>
              <w:sz w:val="28"/>
              <w:szCs w:val="28"/>
            </w:rPr>
          </w:rPrChange>
        </w:rPr>
        <w:pPrChange w:id="843" w:author="Poissonfish Chen" w:date="2017-09-12T14:42:00Z">
          <w:pPr>
            <w:autoSpaceDE w:val="0"/>
            <w:autoSpaceDN w:val="0"/>
            <w:adjustRightInd w:val="0"/>
            <w:spacing w:after="0" w:line="240" w:lineRule="auto"/>
            <w:jc w:val="left"/>
          </w:pPr>
        </w:pPrChange>
      </w:pPr>
    </w:p>
    <w:p w14:paraId="71116781" w14:textId="476EDB7A" w:rsidR="00AC2449" w:rsidRPr="00755270" w:rsidDel="00411330" w:rsidRDefault="00AC2449">
      <w:pPr>
        <w:pStyle w:val="ListParagraph"/>
        <w:rPr>
          <w:del w:id="844" w:author="Poissonfish Chen" w:date="2017-09-09T11:12:00Z"/>
          <w:rPrChange w:id="845" w:author="Poissonfish Chen" w:date="2017-09-12T14:37:00Z">
            <w:rPr>
              <w:del w:id="846" w:author="Poissonfish Chen" w:date="2017-09-09T11:12:00Z"/>
              <w:rFonts w:ascii="Garamond" w:hAnsi="Garamond" w:cs="Helvetica"/>
              <w:sz w:val="28"/>
              <w:szCs w:val="28"/>
            </w:rPr>
          </w:rPrChange>
        </w:rPr>
        <w:pPrChange w:id="847" w:author="Poissonfish Chen" w:date="2017-09-12T14:42:00Z">
          <w:pPr>
            <w:autoSpaceDE w:val="0"/>
            <w:autoSpaceDN w:val="0"/>
            <w:adjustRightInd w:val="0"/>
            <w:spacing w:after="0" w:line="240" w:lineRule="auto"/>
            <w:jc w:val="left"/>
          </w:pPr>
        </w:pPrChange>
      </w:pPr>
    </w:p>
    <w:p w14:paraId="43BCB820" w14:textId="02E6A972" w:rsidR="00AC2449" w:rsidRPr="00755270" w:rsidDel="00411330" w:rsidRDefault="00AC2449">
      <w:pPr>
        <w:pStyle w:val="ListParagraph"/>
        <w:rPr>
          <w:del w:id="848" w:author="Poissonfish Chen" w:date="2017-09-09T11:12:00Z"/>
          <w:rPrChange w:id="849" w:author="Poissonfish Chen" w:date="2017-09-12T14:37:00Z">
            <w:rPr>
              <w:del w:id="850" w:author="Poissonfish Chen" w:date="2017-09-09T11:12:00Z"/>
              <w:rFonts w:ascii="Garamond" w:hAnsi="Garamond" w:cs="Helvetica"/>
              <w:sz w:val="28"/>
              <w:szCs w:val="28"/>
            </w:rPr>
          </w:rPrChange>
        </w:rPr>
        <w:pPrChange w:id="851" w:author="Poissonfish Chen" w:date="2017-09-12T14:42:00Z">
          <w:pPr>
            <w:autoSpaceDE w:val="0"/>
            <w:autoSpaceDN w:val="0"/>
            <w:adjustRightInd w:val="0"/>
            <w:spacing w:after="0" w:line="240" w:lineRule="auto"/>
            <w:jc w:val="left"/>
          </w:pPr>
        </w:pPrChange>
      </w:pPr>
    </w:p>
    <w:p w14:paraId="39F06BA2" w14:textId="65FF30E3" w:rsidR="00AC2449" w:rsidRPr="00755270" w:rsidDel="00411330" w:rsidRDefault="00AC2449">
      <w:pPr>
        <w:pStyle w:val="ListParagraph"/>
        <w:rPr>
          <w:del w:id="852" w:author="Poissonfish Chen" w:date="2017-09-09T11:12:00Z"/>
          <w:rPrChange w:id="853" w:author="Poissonfish Chen" w:date="2017-09-12T14:37:00Z">
            <w:rPr>
              <w:del w:id="854" w:author="Poissonfish Chen" w:date="2017-09-09T11:12:00Z"/>
              <w:rFonts w:ascii="Garamond" w:hAnsi="Garamond" w:cs="Helvetica"/>
              <w:sz w:val="28"/>
              <w:szCs w:val="28"/>
            </w:rPr>
          </w:rPrChange>
        </w:rPr>
        <w:pPrChange w:id="855" w:author="Poissonfish Chen" w:date="2017-09-12T14:42:00Z">
          <w:pPr>
            <w:autoSpaceDE w:val="0"/>
            <w:autoSpaceDN w:val="0"/>
            <w:adjustRightInd w:val="0"/>
            <w:spacing w:after="0" w:line="240" w:lineRule="auto"/>
            <w:jc w:val="left"/>
          </w:pPr>
        </w:pPrChange>
      </w:pPr>
    </w:p>
    <w:p w14:paraId="575DEEAE" w14:textId="0A035055" w:rsidR="00AC2449" w:rsidRPr="00755270" w:rsidDel="00411330" w:rsidRDefault="00AC2449">
      <w:pPr>
        <w:pStyle w:val="ListParagraph"/>
        <w:rPr>
          <w:del w:id="856" w:author="Poissonfish Chen" w:date="2017-09-09T11:12:00Z"/>
          <w:rPrChange w:id="857" w:author="Poissonfish Chen" w:date="2017-09-12T14:37:00Z">
            <w:rPr>
              <w:del w:id="858" w:author="Poissonfish Chen" w:date="2017-09-09T11:12:00Z"/>
              <w:rFonts w:ascii="Garamond" w:hAnsi="Garamond" w:cs="Helvetica"/>
              <w:sz w:val="28"/>
              <w:szCs w:val="28"/>
            </w:rPr>
          </w:rPrChange>
        </w:rPr>
        <w:pPrChange w:id="859" w:author="Poissonfish Chen" w:date="2017-09-12T14:42:00Z">
          <w:pPr>
            <w:autoSpaceDE w:val="0"/>
            <w:autoSpaceDN w:val="0"/>
            <w:adjustRightInd w:val="0"/>
            <w:spacing w:after="0" w:line="240" w:lineRule="auto"/>
            <w:jc w:val="left"/>
          </w:pPr>
        </w:pPrChange>
      </w:pPr>
    </w:p>
    <w:p w14:paraId="3F59430F" w14:textId="3C2D8B85" w:rsidR="00CD32CB" w:rsidRPr="00755270" w:rsidDel="00411330" w:rsidRDefault="00CD32CB">
      <w:pPr>
        <w:pStyle w:val="ListParagraph"/>
        <w:rPr>
          <w:del w:id="860" w:author="Poissonfish Chen" w:date="2017-09-09T11:12:00Z"/>
          <w:rPrChange w:id="861" w:author="Poissonfish Chen" w:date="2017-09-12T14:37:00Z">
            <w:rPr>
              <w:del w:id="862" w:author="Poissonfish Chen" w:date="2017-09-09T11:12:00Z"/>
              <w:rFonts w:ascii="Garamond" w:hAnsi="Garamond" w:cs="Helvetica"/>
              <w:sz w:val="28"/>
              <w:szCs w:val="28"/>
            </w:rPr>
          </w:rPrChange>
        </w:rPr>
        <w:pPrChange w:id="863" w:author="Poissonfish Chen" w:date="2017-09-12T14:42:00Z">
          <w:pPr>
            <w:autoSpaceDE w:val="0"/>
            <w:autoSpaceDN w:val="0"/>
            <w:adjustRightInd w:val="0"/>
            <w:spacing w:after="0" w:line="240" w:lineRule="auto"/>
            <w:jc w:val="left"/>
          </w:pPr>
        </w:pPrChange>
      </w:pPr>
    </w:p>
    <w:p w14:paraId="499A7854" w14:textId="3A4E4176" w:rsidR="00AC2449" w:rsidRPr="00755270" w:rsidDel="00411330" w:rsidRDefault="00AC2449">
      <w:pPr>
        <w:pStyle w:val="ListParagraph"/>
        <w:rPr>
          <w:del w:id="864" w:author="Poissonfish Chen" w:date="2017-09-09T11:12:00Z"/>
          <w:rPrChange w:id="865" w:author="Poissonfish Chen" w:date="2017-09-12T14:37:00Z">
            <w:rPr>
              <w:del w:id="866" w:author="Poissonfish Chen" w:date="2017-09-09T11:12:00Z"/>
              <w:rFonts w:ascii="Garamond" w:hAnsi="Garamond" w:cs="Helvetica"/>
              <w:sz w:val="28"/>
              <w:szCs w:val="28"/>
            </w:rPr>
          </w:rPrChange>
        </w:rPr>
        <w:pPrChange w:id="867" w:author="Poissonfish Chen" w:date="2017-09-12T14:42:00Z">
          <w:pPr>
            <w:autoSpaceDE w:val="0"/>
            <w:autoSpaceDN w:val="0"/>
            <w:adjustRightInd w:val="0"/>
            <w:spacing w:after="0" w:line="240" w:lineRule="auto"/>
            <w:jc w:val="left"/>
          </w:pPr>
        </w:pPrChange>
      </w:pPr>
    </w:p>
    <w:p w14:paraId="70EFECB8" w14:textId="67322508" w:rsidR="00CD32CB" w:rsidRPr="00755270" w:rsidDel="00411330" w:rsidRDefault="00CD32CB">
      <w:pPr>
        <w:pStyle w:val="ListParagraph"/>
        <w:rPr>
          <w:del w:id="868" w:author="Poissonfish Chen" w:date="2017-09-09T11:12:00Z"/>
          <w:rPrChange w:id="869" w:author="Poissonfish Chen" w:date="2017-09-12T14:37:00Z">
            <w:rPr>
              <w:del w:id="870" w:author="Poissonfish Chen" w:date="2017-09-09T11:12:00Z"/>
              <w:rFonts w:ascii="Garamond" w:hAnsi="Garamond" w:cs="Helvetica"/>
              <w:sz w:val="28"/>
              <w:szCs w:val="28"/>
            </w:rPr>
          </w:rPrChange>
        </w:rPr>
        <w:pPrChange w:id="871" w:author="Poissonfish Chen" w:date="2017-09-12T14:42:00Z">
          <w:pPr>
            <w:autoSpaceDE w:val="0"/>
            <w:autoSpaceDN w:val="0"/>
            <w:adjustRightInd w:val="0"/>
            <w:spacing w:after="0" w:line="240" w:lineRule="auto"/>
            <w:jc w:val="left"/>
          </w:pPr>
        </w:pPrChange>
      </w:pPr>
    </w:p>
    <w:p w14:paraId="460716AA" w14:textId="09C38398" w:rsidR="00AC2449" w:rsidRPr="00755270" w:rsidDel="00411330" w:rsidRDefault="00AC2449">
      <w:pPr>
        <w:pStyle w:val="ListParagraph"/>
        <w:rPr>
          <w:del w:id="872" w:author="Poissonfish Chen" w:date="2017-09-09T11:12:00Z"/>
          <w:rPrChange w:id="873" w:author="Poissonfish Chen" w:date="2017-09-12T14:37:00Z">
            <w:rPr>
              <w:del w:id="874" w:author="Poissonfish Chen" w:date="2017-09-09T11:12:00Z"/>
              <w:rFonts w:ascii="Garamond" w:hAnsi="Garamond" w:cs="Helvetica"/>
              <w:sz w:val="28"/>
              <w:szCs w:val="28"/>
            </w:rPr>
          </w:rPrChange>
        </w:rPr>
        <w:pPrChange w:id="875" w:author="Poissonfish Chen" w:date="2017-09-12T14:42:00Z">
          <w:pPr>
            <w:autoSpaceDE w:val="0"/>
            <w:autoSpaceDN w:val="0"/>
            <w:adjustRightInd w:val="0"/>
            <w:spacing w:after="0" w:line="240" w:lineRule="auto"/>
            <w:jc w:val="left"/>
          </w:pPr>
        </w:pPrChange>
      </w:pPr>
    </w:p>
    <w:p w14:paraId="18FD6408" w14:textId="2C9C0FF9" w:rsidR="00AC2449" w:rsidRPr="00755270" w:rsidDel="00411330" w:rsidRDefault="00AC2449">
      <w:pPr>
        <w:pStyle w:val="ListParagraph"/>
        <w:rPr>
          <w:del w:id="876" w:author="Poissonfish Chen" w:date="2017-09-09T11:12:00Z"/>
          <w:rPrChange w:id="877" w:author="Poissonfish Chen" w:date="2017-09-12T14:37:00Z">
            <w:rPr>
              <w:del w:id="878" w:author="Poissonfish Chen" w:date="2017-09-09T11:12:00Z"/>
              <w:rFonts w:ascii="Garamond" w:hAnsi="Garamond" w:cs="Helvetica"/>
              <w:sz w:val="28"/>
              <w:szCs w:val="28"/>
            </w:rPr>
          </w:rPrChange>
        </w:rPr>
        <w:pPrChange w:id="879" w:author="Poissonfish Chen" w:date="2017-09-12T14:42:00Z">
          <w:pPr>
            <w:autoSpaceDE w:val="0"/>
            <w:autoSpaceDN w:val="0"/>
            <w:adjustRightInd w:val="0"/>
            <w:spacing w:after="0" w:line="240" w:lineRule="auto"/>
            <w:jc w:val="left"/>
          </w:pPr>
        </w:pPrChange>
      </w:pPr>
    </w:p>
    <w:p w14:paraId="4B83313A" w14:textId="7A1D8E4F" w:rsidR="00041439" w:rsidRPr="00755270" w:rsidDel="00411330" w:rsidRDefault="00041439">
      <w:pPr>
        <w:pStyle w:val="ListParagraph"/>
        <w:rPr>
          <w:del w:id="880" w:author="Poissonfish Chen" w:date="2017-09-09T11:12:00Z"/>
          <w:rPrChange w:id="881" w:author="Poissonfish Chen" w:date="2017-09-12T14:37:00Z">
            <w:rPr>
              <w:del w:id="882" w:author="Poissonfish Chen" w:date="2017-09-09T11:12:00Z"/>
              <w:rFonts w:ascii="Garamond" w:hAnsi="Garamond" w:cs="Helvetica"/>
              <w:sz w:val="28"/>
              <w:szCs w:val="28"/>
            </w:rPr>
          </w:rPrChange>
        </w:rPr>
        <w:pPrChange w:id="883" w:author="Poissonfish Chen" w:date="2017-09-12T14:42:00Z">
          <w:pPr>
            <w:autoSpaceDE w:val="0"/>
            <w:autoSpaceDN w:val="0"/>
            <w:adjustRightInd w:val="0"/>
            <w:spacing w:after="0" w:line="240" w:lineRule="auto"/>
            <w:jc w:val="left"/>
          </w:pPr>
        </w:pPrChange>
      </w:pPr>
    </w:p>
    <w:p w14:paraId="0304663A" w14:textId="5AE95825" w:rsidR="00041439" w:rsidRPr="00755270" w:rsidDel="00411330" w:rsidRDefault="00041439">
      <w:pPr>
        <w:pStyle w:val="ListParagraph"/>
        <w:rPr>
          <w:del w:id="884" w:author="Poissonfish Chen" w:date="2017-09-09T11:12:00Z"/>
          <w:rPrChange w:id="885" w:author="Poissonfish Chen" w:date="2017-09-12T14:37:00Z">
            <w:rPr>
              <w:del w:id="886" w:author="Poissonfish Chen" w:date="2017-09-09T11:12:00Z"/>
              <w:rFonts w:ascii="Garamond" w:hAnsi="Garamond" w:cs="Helvetica"/>
              <w:sz w:val="28"/>
              <w:szCs w:val="28"/>
            </w:rPr>
          </w:rPrChange>
        </w:rPr>
        <w:pPrChange w:id="887" w:author="Poissonfish Chen" w:date="2017-09-12T14:42:00Z">
          <w:pPr>
            <w:autoSpaceDE w:val="0"/>
            <w:autoSpaceDN w:val="0"/>
            <w:adjustRightInd w:val="0"/>
            <w:spacing w:after="0" w:line="240" w:lineRule="auto"/>
            <w:jc w:val="left"/>
          </w:pPr>
        </w:pPrChange>
      </w:pPr>
    </w:p>
    <w:p w14:paraId="5AD25E9D" w14:textId="44E76F90" w:rsidR="00041439" w:rsidRPr="00755270" w:rsidDel="00411330" w:rsidRDefault="00041439">
      <w:pPr>
        <w:pStyle w:val="ListParagraph"/>
        <w:rPr>
          <w:del w:id="888" w:author="Poissonfish Chen" w:date="2017-09-09T11:12:00Z"/>
          <w:rPrChange w:id="889" w:author="Poissonfish Chen" w:date="2017-09-12T14:37:00Z">
            <w:rPr>
              <w:del w:id="890" w:author="Poissonfish Chen" w:date="2017-09-09T11:12:00Z"/>
              <w:rFonts w:ascii="Garamond" w:hAnsi="Garamond" w:cs="Helvetica"/>
              <w:sz w:val="28"/>
              <w:szCs w:val="28"/>
            </w:rPr>
          </w:rPrChange>
        </w:rPr>
        <w:pPrChange w:id="891" w:author="Poissonfish Chen" w:date="2017-09-12T14:42:00Z">
          <w:pPr>
            <w:autoSpaceDE w:val="0"/>
            <w:autoSpaceDN w:val="0"/>
            <w:adjustRightInd w:val="0"/>
            <w:spacing w:after="0" w:line="240" w:lineRule="auto"/>
            <w:jc w:val="left"/>
          </w:pPr>
        </w:pPrChange>
      </w:pPr>
    </w:p>
    <w:p w14:paraId="538498EF" w14:textId="7DAFC545" w:rsidR="00041439" w:rsidRPr="00755270" w:rsidDel="00411330" w:rsidRDefault="00041439">
      <w:pPr>
        <w:pStyle w:val="ListParagraph"/>
        <w:rPr>
          <w:del w:id="892" w:author="Poissonfish Chen" w:date="2017-09-09T11:12:00Z"/>
          <w:rPrChange w:id="893" w:author="Poissonfish Chen" w:date="2017-09-12T14:37:00Z">
            <w:rPr>
              <w:del w:id="894" w:author="Poissonfish Chen" w:date="2017-09-09T11:12:00Z"/>
              <w:rFonts w:ascii="Garamond" w:hAnsi="Garamond" w:cs="Helvetica"/>
              <w:sz w:val="28"/>
              <w:szCs w:val="28"/>
            </w:rPr>
          </w:rPrChange>
        </w:rPr>
        <w:pPrChange w:id="895" w:author="Poissonfish Chen" w:date="2017-09-12T14:42:00Z">
          <w:pPr>
            <w:autoSpaceDE w:val="0"/>
            <w:autoSpaceDN w:val="0"/>
            <w:adjustRightInd w:val="0"/>
            <w:spacing w:after="0" w:line="240" w:lineRule="auto"/>
            <w:jc w:val="left"/>
          </w:pPr>
        </w:pPrChange>
      </w:pPr>
    </w:p>
    <w:p w14:paraId="20EBE8E2" w14:textId="5B2FDFBA" w:rsidR="00041439" w:rsidRPr="00755270" w:rsidDel="00411330" w:rsidRDefault="00041439">
      <w:pPr>
        <w:pStyle w:val="ListParagraph"/>
        <w:rPr>
          <w:del w:id="896" w:author="Poissonfish Chen" w:date="2017-09-09T11:12:00Z"/>
          <w:rPrChange w:id="897" w:author="Poissonfish Chen" w:date="2017-09-12T14:37:00Z">
            <w:rPr>
              <w:del w:id="898" w:author="Poissonfish Chen" w:date="2017-09-09T11:12:00Z"/>
              <w:rFonts w:ascii="Garamond" w:hAnsi="Garamond" w:cs="Helvetica"/>
              <w:sz w:val="28"/>
              <w:szCs w:val="28"/>
            </w:rPr>
          </w:rPrChange>
        </w:rPr>
        <w:pPrChange w:id="899" w:author="Poissonfish Chen" w:date="2017-09-12T14:42:00Z">
          <w:pPr>
            <w:autoSpaceDE w:val="0"/>
            <w:autoSpaceDN w:val="0"/>
            <w:adjustRightInd w:val="0"/>
            <w:spacing w:after="0" w:line="240" w:lineRule="auto"/>
            <w:jc w:val="left"/>
          </w:pPr>
        </w:pPrChange>
      </w:pPr>
    </w:p>
    <w:p w14:paraId="1551FAB3" w14:textId="56A6BF8E" w:rsidR="00041439" w:rsidRPr="00755270" w:rsidDel="00411330" w:rsidRDefault="00041439">
      <w:pPr>
        <w:pStyle w:val="ListParagraph"/>
        <w:rPr>
          <w:del w:id="900" w:author="Poissonfish Chen" w:date="2017-09-09T11:12:00Z"/>
          <w:rPrChange w:id="901" w:author="Poissonfish Chen" w:date="2017-09-12T14:37:00Z">
            <w:rPr>
              <w:del w:id="902" w:author="Poissonfish Chen" w:date="2017-09-09T11:12:00Z"/>
              <w:rFonts w:ascii="Garamond" w:hAnsi="Garamond" w:cs="Helvetica"/>
              <w:sz w:val="28"/>
              <w:szCs w:val="28"/>
            </w:rPr>
          </w:rPrChange>
        </w:rPr>
        <w:pPrChange w:id="903" w:author="Poissonfish Chen" w:date="2017-09-12T14:42:00Z">
          <w:pPr>
            <w:autoSpaceDE w:val="0"/>
            <w:autoSpaceDN w:val="0"/>
            <w:adjustRightInd w:val="0"/>
            <w:spacing w:after="0" w:line="240" w:lineRule="auto"/>
            <w:jc w:val="left"/>
          </w:pPr>
        </w:pPrChange>
      </w:pPr>
    </w:p>
    <w:p w14:paraId="050B5B48" w14:textId="560F9462" w:rsidR="00041439" w:rsidRPr="00755270" w:rsidDel="00411330" w:rsidRDefault="00041439">
      <w:pPr>
        <w:pStyle w:val="ListParagraph"/>
        <w:rPr>
          <w:del w:id="904" w:author="Poissonfish Chen" w:date="2017-09-09T11:12:00Z"/>
          <w:rPrChange w:id="905" w:author="Poissonfish Chen" w:date="2017-09-12T14:37:00Z">
            <w:rPr>
              <w:del w:id="906" w:author="Poissonfish Chen" w:date="2017-09-09T11:12:00Z"/>
              <w:rFonts w:ascii="Garamond" w:hAnsi="Garamond" w:cs="Helvetica"/>
              <w:sz w:val="28"/>
              <w:szCs w:val="28"/>
            </w:rPr>
          </w:rPrChange>
        </w:rPr>
        <w:pPrChange w:id="907" w:author="Poissonfish Chen" w:date="2017-09-12T14:42:00Z">
          <w:pPr>
            <w:autoSpaceDE w:val="0"/>
            <w:autoSpaceDN w:val="0"/>
            <w:adjustRightInd w:val="0"/>
            <w:spacing w:after="0" w:line="240" w:lineRule="auto"/>
            <w:jc w:val="left"/>
          </w:pPr>
        </w:pPrChange>
      </w:pPr>
    </w:p>
    <w:p w14:paraId="1FB979C1" w14:textId="2EBC5FB9" w:rsidR="00041439" w:rsidRPr="00755270" w:rsidDel="00411330" w:rsidRDefault="00041439">
      <w:pPr>
        <w:pStyle w:val="ListParagraph"/>
        <w:rPr>
          <w:del w:id="908" w:author="Poissonfish Chen" w:date="2017-09-09T11:12:00Z"/>
          <w:rPrChange w:id="909" w:author="Poissonfish Chen" w:date="2017-09-12T14:37:00Z">
            <w:rPr>
              <w:del w:id="910" w:author="Poissonfish Chen" w:date="2017-09-09T11:12:00Z"/>
              <w:rFonts w:ascii="Garamond" w:hAnsi="Garamond" w:cs="Helvetica"/>
              <w:sz w:val="28"/>
              <w:szCs w:val="28"/>
            </w:rPr>
          </w:rPrChange>
        </w:rPr>
        <w:pPrChange w:id="911" w:author="Poissonfish Chen" w:date="2017-09-12T14:42:00Z">
          <w:pPr>
            <w:autoSpaceDE w:val="0"/>
            <w:autoSpaceDN w:val="0"/>
            <w:adjustRightInd w:val="0"/>
            <w:spacing w:after="0" w:line="240" w:lineRule="auto"/>
            <w:jc w:val="left"/>
          </w:pPr>
        </w:pPrChange>
      </w:pPr>
    </w:p>
    <w:p w14:paraId="2980951D" w14:textId="0BB11A2C" w:rsidR="00041439" w:rsidRPr="00755270" w:rsidDel="00411330" w:rsidRDefault="00041439">
      <w:pPr>
        <w:pStyle w:val="ListParagraph"/>
        <w:rPr>
          <w:del w:id="912" w:author="Poissonfish Chen" w:date="2017-09-09T11:12:00Z"/>
          <w:rPrChange w:id="913" w:author="Poissonfish Chen" w:date="2017-09-12T14:37:00Z">
            <w:rPr>
              <w:del w:id="914" w:author="Poissonfish Chen" w:date="2017-09-09T11:12:00Z"/>
              <w:rFonts w:ascii="Garamond" w:hAnsi="Garamond" w:cs="Helvetica"/>
              <w:sz w:val="28"/>
              <w:szCs w:val="28"/>
            </w:rPr>
          </w:rPrChange>
        </w:rPr>
        <w:pPrChange w:id="915" w:author="Poissonfish Chen" w:date="2017-09-12T14:42:00Z">
          <w:pPr>
            <w:autoSpaceDE w:val="0"/>
            <w:autoSpaceDN w:val="0"/>
            <w:adjustRightInd w:val="0"/>
            <w:spacing w:after="0" w:line="240" w:lineRule="auto"/>
            <w:jc w:val="left"/>
          </w:pPr>
        </w:pPrChange>
      </w:pPr>
    </w:p>
    <w:p w14:paraId="28877D6C" w14:textId="2445B4EC" w:rsidR="00536F9A" w:rsidRPr="00755270" w:rsidDel="00411330" w:rsidRDefault="00536F9A">
      <w:pPr>
        <w:pStyle w:val="ListParagraph"/>
        <w:rPr>
          <w:del w:id="916" w:author="Poissonfish Chen" w:date="2017-09-09T11:12:00Z"/>
          <w:rPrChange w:id="917" w:author="Poissonfish Chen" w:date="2017-09-12T14:37:00Z">
            <w:rPr>
              <w:del w:id="918" w:author="Poissonfish Chen" w:date="2017-09-09T11:12:00Z"/>
              <w:rFonts w:ascii="Garamond" w:hAnsi="Garamond" w:cs="Helvetica"/>
              <w:sz w:val="28"/>
              <w:szCs w:val="28"/>
            </w:rPr>
          </w:rPrChange>
        </w:rPr>
        <w:pPrChange w:id="919" w:author="Poissonfish Chen" w:date="2017-09-12T14:42:00Z">
          <w:pPr>
            <w:autoSpaceDE w:val="0"/>
            <w:autoSpaceDN w:val="0"/>
            <w:adjustRightInd w:val="0"/>
            <w:spacing w:after="0" w:line="240" w:lineRule="auto"/>
            <w:jc w:val="left"/>
          </w:pPr>
        </w:pPrChange>
      </w:pPr>
    </w:p>
    <w:p w14:paraId="44E5559F" w14:textId="213A7849" w:rsidR="00041439" w:rsidRPr="00755270" w:rsidDel="00411330" w:rsidRDefault="00041439">
      <w:pPr>
        <w:pStyle w:val="ListParagraph"/>
        <w:rPr>
          <w:del w:id="920" w:author="Poissonfish Chen" w:date="2017-09-09T11:12:00Z"/>
          <w:rPrChange w:id="921" w:author="Poissonfish Chen" w:date="2017-09-12T14:37:00Z">
            <w:rPr>
              <w:del w:id="922" w:author="Poissonfish Chen" w:date="2017-09-09T11:12:00Z"/>
              <w:rFonts w:ascii="Garamond" w:hAnsi="Garamond" w:cs="Helvetica"/>
              <w:sz w:val="28"/>
              <w:szCs w:val="28"/>
            </w:rPr>
          </w:rPrChange>
        </w:rPr>
        <w:pPrChange w:id="923" w:author="Poissonfish Chen" w:date="2017-09-12T14:42:00Z">
          <w:pPr>
            <w:autoSpaceDE w:val="0"/>
            <w:autoSpaceDN w:val="0"/>
            <w:adjustRightInd w:val="0"/>
            <w:spacing w:after="0" w:line="240" w:lineRule="auto"/>
            <w:jc w:val="left"/>
          </w:pPr>
        </w:pPrChange>
      </w:pPr>
    </w:p>
    <w:p w14:paraId="2D1297AB" w14:textId="5B2544FC" w:rsidR="00041439" w:rsidRPr="00755270" w:rsidDel="00411330" w:rsidRDefault="00041439">
      <w:pPr>
        <w:pStyle w:val="ListParagraph"/>
        <w:rPr>
          <w:del w:id="924" w:author="Poissonfish Chen" w:date="2017-09-09T11:12:00Z"/>
          <w:rPrChange w:id="925" w:author="Poissonfish Chen" w:date="2017-09-12T14:37:00Z">
            <w:rPr>
              <w:del w:id="926" w:author="Poissonfish Chen" w:date="2017-09-09T11:12:00Z"/>
              <w:rFonts w:ascii="Garamond" w:hAnsi="Garamond" w:cs="Helvetica"/>
              <w:sz w:val="28"/>
              <w:szCs w:val="28"/>
            </w:rPr>
          </w:rPrChange>
        </w:rPr>
        <w:pPrChange w:id="927" w:author="Poissonfish Chen" w:date="2017-09-12T14:42:00Z">
          <w:pPr>
            <w:autoSpaceDE w:val="0"/>
            <w:autoSpaceDN w:val="0"/>
            <w:adjustRightInd w:val="0"/>
            <w:spacing w:after="0" w:line="240" w:lineRule="auto"/>
            <w:jc w:val="left"/>
          </w:pPr>
        </w:pPrChange>
      </w:pPr>
    </w:p>
    <w:p w14:paraId="3D514BF8" w14:textId="3FD467CA" w:rsidR="00041439" w:rsidRPr="00755270" w:rsidDel="00411330" w:rsidRDefault="00041439">
      <w:pPr>
        <w:pStyle w:val="ListParagraph"/>
        <w:rPr>
          <w:del w:id="928" w:author="Poissonfish Chen" w:date="2017-09-09T11:12:00Z"/>
          <w:rPrChange w:id="929" w:author="Poissonfish Chen" w:date="2017-09-12T14:37:00Z">
            <w:rPr>
              <w:del w:id="930" w:author="Poissonfish Chen" w:date="2017-09-09T11:12:00Z"/>
              <w:rFonts w:ascii="Garamond" w:hAnsi="Garamond" w:cs="Helvetica"/>
              <w:sz w:val="28"/>
              <w:szCs w:val="28"/>
            </w:rPr>
          </w:rPrChange>
        </w:rPr>
        <w:pPrChange w:id="931" w:author="Poissonfish Chen" w:date="2017-09-12T14:42:00Z">
          <w:pPr>
            <w:autoSpaceDE w:val="0"/>
            <w:autoSpaceDN w:val="0"/>
            <w:adjustRightInd w:val="0"/>
            <w:spacing w:after="0" w:line="240" w:lineRule="auto"/>
            <w:jc w:val="left"/>
          </w:pPr>
        </w:pPrChange>
      </w:pPr>
    </w:p>
    <w:p w14:paraId="72DC428E" w14:textId="529E8DF8" w:rsidR="00041439" w:rsidRPr="00755270" w:rsidDel="00411330" w:rsidRDefault="00041439">
      <w:pPr>
        <w:pStyle w:val="ListParagraph"/>
        <w:rPr>
          <w:del w:id="932" w:author="Poissonfish Chen" w:date="2017-09-09T11:12:00Z"/>
          <w:rPrChange w:id="933" w:author="Poissonfish Chen" w:date="2017-09-12T14:37:00Z">
            <w:rPr>
              <w:del w:id="934" w:author="Poissonfish Chen" w:date="2017-09-09T11:12:00Z"/>
              <w:rFonts w:ascii="Garamond" w:hAnsi="Garamond" w:cs="Helvetica"/>
              <w:sz w:val="28"/>
              <w:szCs w:val="28"/>
            </w:rPr>
          </w:rPrChange>
        </w:rPr>
        <w:pPrChange w:id="935" w:author="Poissonfish Chen" w:date="2017-09-12T14:42:00Z">
          <w:pPr>
            <w:autoSpaceDE w:val="0"/>
            <w:autoSpaceDN w:val="0"/>
            <w:adjustRightInd w:val="0"/>
            <w:spacing w:after="0" w:line="240" w:lineRule="auto"/>
            <w:jc w:val="left"/>
          </w:pPr>
        </w:pPrChange>
      </w:pPr>
    </w:p>
    <w:p w14:paraId="06F23D26" w14:textId="27B937EA" w:rsidR="00041439" w:rsidRPr="00755270" w:rsidDel="00411330" w:rsidRDefault="00041439">
      <w:pPr>
        <w:pStyle w:val="ListParagraph"/>
        <w:rPr>
          <w:del w:id="936" w:author="Poissonfish Chen" w:date="2017-09-09T11:12:00Z"/>
          <w:rPrChange w:id="937" w:author="Poissonfish Chen" w:date="2017-09-12T14:37:00Z">
            <w:rPr>
              <w:del w:id="938" w:author="Poissonfish Chen" w:date="2017-09-09T11:12:00Z"/>
              <w:rFonts w:ascii="Garamond" w:hAnsi="Garamond" w:cs="Helvetica"/>
              <w:sz w:val="28"/>
              <w:szCs w:val="28"/>
            </w:rPr>
          </w:rPrChange>
        </w:rPr>
        <w:pPrChange w:id="939" w:author="Poissonfish Chen" w:date="2017-09-12T14:42:00Z">
          <w:pPr>
            <w:autoSpaceDE w:val="0"/>
            <w:autoSpaceDN w:val="0"/>
            <w:adjustRightInd w:val="0"/>
            <w:spacing w:after="0" w:line="240" w:lineRule="auto"/>
            <w:jc w:val="left"/>
          </w:pPr>
        </w:pPrChange>
      </w:pPr>
    </w:p>
    <w:p w14:paraId="4BF34C70" w14:textId="07A2D72A" w:rsidR="00AC2449" w:rsidRPr="00755270" w:rsidDel="00411330" w:rsidRDefault="00AC2449">
      <w:pPr>
        <w:pStyle w:val="ListParagraph"/>
        <w:rPr>
          <w:del w:id="940" w:author="Poissonfish Chen" w:date="2017-09-09T11:12:00Z"/>
          <w:rPrChange w:id="941" w:author="Poissonfish Chen" w:date="2017-09-12T14:37:00Z">
            <w:rPr>
              <w:del w:id="942" w:author="Poissonfish Chen" w:date="2017-09-09T11:12:00Z"/>
              <w:rFonts w:ascii="Garamond" w:hAnsi="Garamond" w:cs="Helvetica"/>
              <w:sz w:val="28"/>
              <w:szCs w:val="28"/>
            </w:rPr>
          </w:rPrChange>
        </w:rPr>
        <w:pPrChange w:id="943" w:author="Poissonfish Chen" w:date="2017-09-12T14:42:00Z">
          <w:pPr>
            <w:autoSpaceDE w:val="0"/>
            <w:autoSpaceDN w:val="0"/>
            <w:adjustRightInd w:val="0"/>
            <w:spacing w:after="0" w:line="240" w:lineRule="auto"/>
            <w:jc w:val="left"/>
          </w:pPr>
        </w:pPrChange>
      </w:pPr>
    </w:p>
    <w:p w14:paraId="4FC8541B" w14:textId="0D2520DB" w:rsidR="00AC2449" w:rsidRPr="00755270" w:rsidDel="00411330" w:rsidRDefault="00AC2449">
      <w:pPr>
        <w:pStyle w:val="ListParagraph"/>
        <w:rPr>
          <w:del w:id="944" w:author="Poissonfish Chen" w:date="2017-09-09T11:12:00Z"/>
          <w:rPrChange w:id="945" w:author="Poissonfish Chen" w:date="2017-09-12T14:37:00Z">
            <w:rPr>
              <w:del w:id="946" w:author="Poissonfish Chen" w:date="2017-09-09T11:12:00Z"/>
              <w:rFonts w:ascii="Garamond" w:hAnsi="Garamond" w:cs="Helvetica"/>
              <w:sz w:val="28"/>
              <w:szCs w:val="28"/>
            </w:rPr>
          </w:rPrChange>
        </w:rPr>
        <w:pPrChange w:id="947" w:author="Poissonfish Chen" w:date="2017-09-12T14:42:00Z">
          <w:pPr>
            <w:autoSpaceDE w:val="0"/>
            <w:autoSpaceDN w:val="0"/>
            <w:adjustRightInd w:val="0"/>
            <w:spacing w:after="0" w:line="240" w:lineRule="auto"/>
            <w:jc w:val="left"/>
          </w:pPr>
        </w:pPrChange>
      </w:pPr>
    </w:p>
    <w:p w14:paraId="4B2B40A7" w14:textId="77777777" w:rsidR="00061F10" w:rsidRPr="00755270" w:rsidRDefault="00061F10">
      <w:pPr>
        <w:pStyle w:val="ListParagraph"/>
        <w:numPr>
          <w:ilvl w:val="0"/>
          <w:numId w:val="60"/>
        </w:numPr>
        <w:jc w:val="left"/>
        <w:rPr>
          <w:rPrChange w:id="948" w:author="Poissonfish Chen" w:date="2017-09-12T14:37:00Z">
            <w:rPr>
              <w:rFonts w:ascii="Garamond" w:hAnsi="Garamond" w:cs="Helvetica"/>
              <w:sz w:val="28"/>
              <w:szCs w:val="28"/>
            </w:rPr>
          </w:rPrChange>
        </w:rPr>
        <w:pPrChange w:id="949" w:author="Poissonfish Chen" w:date="2017-09-12T14:42:00Z">
          <w:pPr>
            <w:autoSpaceDE w:val="0"/>
            <w:autoSpaceDN w:val="0"/>
            <w:adjustRightInd w:val="0"/>
            <w:spacing w:after="0" w:line="240" w:lineRule="auto"/>
            <w:jc w:val="left"/>
          </w:pPr>
        </w:pPrChange>
      </w:pPr>
    </w:p>
    <w:p w14:paraId="5707F8EE" w14:textId="49593D6A" w:rsidR="0025264C" w:rsidRPr="00755270" w:rsidRDefault="0025264C" w:rsidP="005C6CE0">
      <w:pPr>
        <w:pStyle w:val="Heading1"/>
        <w:rPr>
          <w:rFonts w:ascii="Garamond" w:hAnsi="Garamond"/>
          <w:rPrChange w:id="950" w:author="Poissonfish Chen" w:date="2017-09-12T14:37:00Z">
            <w:rPr/>
          </w:rPrChange>
        </w:rPr>
      </w:pPr>
      <w:bookmarkStart w:id="951" w:name="_Toc492991127"/>
      <w:r w:rsidRPr="00755270">
        <w:rPr>
          <w:rFonts w:ascii="Garamond" w:hAnsi="Garamond"/>
          <w:rPrChange w:id="952" w:author="Poissonfish Chen" w:date="2017-09-12T14:37:00Z">
            <w:rPr/>
          </w:rPrChange>
        </w:rPr>
        <w:t>3. File formats</w:t>
      </w:r>
      <w:bookmarkEnd w:id="951"/>
    </w:p>
    <w:p w14:paraId="67E59F12" w14:textId="77777777" w:rsidR="0025264C" w:rsidRPr="00755270" w:rsidRDefault="0025264C" w:rsidP="0025264C">
      <w:pPr>
        <w:pStyle w:val="ListParagraph"/>
        <w:numPr>
          <w:ilvl w:val="0"/>
          <w:numId w:val="57"/>
        </w:numPr>
        <w:jc w:val="left"/>
        <w:rPr>
          <w:rFonts w:ascii="Garamond" w:hAnsi="Garamond"/>
        </w:rPr>
      </w:pPr>
      <w:r w:rsidRPr="00755270">
        <w:rPr>
          <w:rFonts w:ascii="Garamond" w:hAnsi="Garamond"/>
        </w:rPr>
        <w:t>iPat mainly work with files in numerical format, but it can also work fine with Hapmap, VCF and PLINK format. iPat will recognize the format of input files and do a format conversion automatically if needed.</w:t>
      </w:r>
    </w:p>
    <w:p w14:paraId="6F1462DB"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28"/>
          <w:szCs w:val="28"/>
        </w:rPr>
      </w:pPr>
      <w:r w:rsidRPr="00755270">
        <w:rPr>
          <w:rFonts w:ascii="Garamond" w:hAnsi="Garamond" w:cs="Helvetica"/>
          <w:noProof/>
          <w:sz w:val="28"/>
          <w:szCs w:val="28"/>
          <w:rPrChange w:id="953" w:author="Poissonfish Chen" w:date="2017-09-12T14:37:00Z">
            <w:rPr>
              <w:rFonts w:ascii="Garamond" w:hAnsi="Garamond" w:cs="Helvetica"/>
              <w:noProof/>
              <w:sz w:val="28"/>
              <w:szCs w:val="28"/>
            </w:rPr>
          </w:rPrChange>
        </w:rPr>
        <w:drawing>
          <wp:inline distT="0" distB="0" distL="0" distR="0" wp14:anchorId="545240B4" wp14:editId="72891480">
            <wp:extent cx="4811576" cy="235851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5241" cy="2365211"/>
                    </a:xfrm>
                    <a:prstGeom prst="rect">
                      <a:avLst/>
                    </a:prstGeom>
                    <a:noFill/>
                    <a:ln>
                      <a:noFill/>
                    </a:ln>
                  </pic:spPr>
                </pic:pic>
              </a:graphicData>
            </a:graphic>
          </wp:inline>
        </w:drawing>
      </w:r>
    </w:p>
    <w:p w14:paraId="7C216C48"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28"/>
          <w:szCs w:val="28"/>
        </w:rPr>
      </w:pPr>
    </w:p>
    <w:p w14:paraId="294408C2" w14:textId="7747911F" w:rsidR="0025264C" w:rsidRPr="00755270" w:rsidRDefault="00041439" w:rsidP="005C6CE0">
      <w:pPr>
        <w:pStyle w:val="Heading2"/>
        <w:rPr>
          <w:rFonts w:ascii="Garamond" w:hAnsi="Garamond"/>
          <w:rPrChange w:id="954" w:author="Poissonfish Chen" w:date="2017-09-12T14:37:00Z">
            <w:rPr/>
          </w:rPrChange>
        </w:rPr>
      </w:pPr>
      <w:bookmarkStart w:id="955" w:name="_Toc492991128"/>
      <w:r w:rsidRPr="00755270">
        <w:rPr>
          <w:rFonts w:ascii="Garamond" w:hAnsi="Garamond"/>
          <w:rPrChange w:id="956" w:author="Poissonfish Chen" w:date="2017-09-12T14:37:00Z">
            <w:rPr/>
          </w:rPrChange>
        </w:rPr>
        <w:t>3</w:t>
      </w:r>
      <w:r w:rsidR="0025264C" w:rsidRPr="00755270">
        <w:rPr>
          <w:rFonts w:ascii="Garamond" w:hAnsi="Garamond"/>
          <w:rPrChange w:id="957" w:author="Poissonfish Chen" w:date="2017-09-12T14:37:00Z">
            <w:rPr/>
          </w:rPrChange>
        </w:rPr>
        <w:t>.1 Phenotype</w:t>
      </w:r>
      <w:bookmarkEnd w:id="955"/>
    </w:p>
    <w:p w14:paraId="3210C508" w14:textId="77777777" w:rsidR="0025264C" w:rsidRPr="00755270" w:rsidRDefault="0025264C" w:rsidP="0025264C">
      <w:pPr>
        <w:pStyle w:val="ListParagraph"/>
        <w:numPr>
          <w:ilvl w:val="0"/>
          <w:numId w:val="57"/>
        </w:numPr>
        <w:jc w:val="left"/>
        <w:rPr>
          <w:rFonts w:ascii="Garamond" w:hAnsi="Garamond"/>
        </w:rPr>
      </w:pPr>
      <w:r w:rsidRPr="00755270">
        <w:rPr>
          <w:rFonts w:ascii="Garamond" w:hAnsi="Garamond"/>
        </w:rPr>
        <w:t xml:space="preserve">Phenotype data for every formats except PLINK must contain </w:t>
      </w:r>
      <w:r w:rsidRPr="00755270">
        <w:rPr>
          <w:rFonts w:ascii="Garamond" w:hAnsi="Garamond"/>
          <w:b/>
          <w:bCs/>
        </w:rPr>
        <w:t>sample names</w:t>
      </w:r>
      <w:r w:rsidRPr="00755270">
        <w:rPr>
          <w:rFonts w:ascii="Garamond" w:hAnsi="Garamond"/>
        </w:rPr>
        <w:t xml:space="preserve"> in the first column and </w:t>
      </w:r>
      <w:r w:rsidRPr="00755270">
        <w:rPr>
          <w:rFonts w:ascii="Garamond" w:hAnsi="Garamond"/>
          <w:b/>
          <w:bCs/>
        </w:rPr>
        <w:t>traits names</w:t>
      </w:r>
      <w:r w:rsidRPr="00755270">
        <w:rPr>
          <w:rFonts w:ascii="Garamond" w:hAnsi="Garamond"/>
        </w:rPr>
        <w:t xml:space="preserve"> as the header:</w:t>
      </w:r>
    </w:p>
    <w:tbl>
      <w:tblPr>
        <w:tblW w:w="0" w:type="auto"/>
        <w:jc w:val="center"/>
        <w:tblBorders>
          <w:top w:val="nil"/>
          <w:left w:val="nil"/>
          <w:right w:val="nil"/>
        </w:tblBorders>
        <w:tblLayout w:type="fixed"/>
        <w:tblLook w:val="0000" w:firstRow="0" w:lastRow="0" w:firstColumn="0" w:lastColumn="0" w:noHBand="0" w:noVBand="0"/>
      </w:tblPr>
      <w:tblGrid>
        <w:gridCol w:w="2268"/>
        <w:gridCol w:w="2268"/>
        <w:gridCol w:w="2268"/>
      </w:tblGrid>
      <w:tr w:rsidR="0025264C" w:rsidRPr="00755270" w14:paraId="47F29C8D" w14:textId="77777777" w:rsidTr="0025264C">
        <w:trPr>
          <w:trHeight w:val="495"/>
          <w:jc w:val="center"/>
        </w:trPr>
        <w:tc>
          <w:tcPr>
            <w:tcW w:w="226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863937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taxa</w:t>
            </w:r>
          </w:p>
        </w:tc>
        <w:tc>
          <w:tcPr>
            <w:tcW w:w="226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F1DABC7"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trait 1</w:t>
            </w:r>
          </w:p>
        </w:tc>
        <w:tc>
          <w:tcPr>
            <w:tcW w:w="226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053BFD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trait 2</w:t>
            </w:r>
          </w:p>
        </w:tc>
      </w:tr>
      <w:tr w:rsidR="0025264C" w:rsidRPr="00755270" w14:paraId="52E6849C" w14:textId="77777777" w:rsidTr="0025264C">
        <w:tblPrEx>
          <w:tblBorders>
            <w:top w:val="none" w:sz="0" w:space="0" w:color="auto"/>
          </w:tblBorders>
        </w:tblPrEx>
        <w:trPr>
          <w:jc w:val="center"/>
        </w:trPr>
        <w:tc>
          <w:tcPr>
            <w:tcW w:w="226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16CAF1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rPr>
            </w:pPr>
            <w:r w:rsidRPr="00755270">
              <w:rPr>
                <w:rFonts w:ascii="Garamond" w:hAnsi="Garamond" w:cs="Helvetica"/>
              </w:rPr>
              <w:t>sample1</w:t>
            </w:r>
          </w:p>
        </w:tc>
        <w:tc>
          <w:tcPr>
            <w:tcW w:w="226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18574A7"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28"/>
                <w:szCs w:val="28"/>
              </w:rPr>
            </w:pPr>
          </w:p>
        </w:tc>
        <w:tc>
          <w:tcPr>
            <w:tcW w:w="226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7D8CAB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28"/>
                <w:szCs w:val="28"/>
              </w:rPr>
            </w:pPr>
          </w:p>
        </w:tc>
      </w:tr>
      <w:tr w:rsidR="0025264C" w:rsidRPr="00755270" w14:paraId="3629A7EC" w14:textId="77777777" w:rsidTr="0025264C">
        <w:tblPrEx>
          <w:tblBorders>
            <w:top w:val="none" w:sz="0" w:space="0" w:color="auto"/>
          </w:tblBorders>
        </w:tblPrEx>
        <w:trPr>
          <w:jc w:val="center"/>
        </w:trPr>
        <w:tc>
          <w:tcPr>
            <w:tcW w:w="226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07A32D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rPr>
            </w:pPr>
            <w:r w:rsidRPr="00755270">
              <w:rPr>
                <w:rFonts w:ascii="Garamond" w:hAnsi="Garamond" w:cs="Helvetica"/>
              </w:rPr>
              <w:t>sample2</w:t>
            </w:r>
          </w:p>
        </w:tc>
        <w:tc>
          <w:tcPr>
            <w:tcW w:w="226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AFDE1C3"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28"/>
                <w:szCs w:val="28"/>
              </w:rPr>
            </w:pPr>
          </w:p>
        </w:tc>
        <w:tc>
          <w:tcPr>
            <w:tcW w:w="226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8CAC66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28"/>
                <w:szCs w:val="28"/>
              </w:rPr>
            </w:pPr>
          </w:p>
        </w:tc>
      </w:tr>
      <w:tr w:rsidR="0025264C" w:rsidRPr="00755270" w14:paraId="065D98C5" w14:textId="77777777" w:rsidTr="0025264C">
        <w:trPr>
          <w:jc w:val="center"/>
        </w:trPr>
        <w:tc>
          <w:tcPr>
            <w:tcW w:w="226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71BC80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rPr>
            </w:pPr>
            <w:r w:rsidRPr="00755270">
              <w:rPr>
                <w:rFonts w:ascii="Garamond" w:hAnsi="Garamond" w:cs="Helvetica"/>
              </w:rPr>
              <w:t>sample3</w:t>
            </w:r>
          </w:p>
        </w:tc>
        <w:tc>
          <w:tcPr>
            <w:tcW w:w="226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FD660D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28"/>
                <w:szCs w:val="28"/>
              </w:rPr>
            </w:pPr>
          </w:p>
        </w:tc>
        <w:tc>
          <w:tcPr>
            <w:tcW w:w="226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E4E8BFF"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28"/>
                <w:szCs w:val="28"/>
              </w:rPr>
            </w:pPr>
          </w:p>
        </w:tc>
      </w:tr>
    </w:tbl>
    <w:p w14:paraId="4FBA7CF5" w14:textId="77777777" w:rsidR="0025264C" w:rsidRPr="00755270" w:rsidRDefault="0025264C" w:rsidP="0025264C">
      <w:pPr>
        <w:pStyle w:val="ListParagraph"/>
        <w:jc w:val="left"/>
        <w:rPr>
          <w:rFonts w:ascii="Garamond" w:hAnsi="Garamond"/>
        </w:rPr>
      </w:pPr>
    </w:p>
    <w:p w14:paraId="4058901B" w14:textId="77777777" w:rsidR="0025264C" w:rsidRPr="00755270" w:rsidRDefault="0025264C" w:rsidP="0025264C">
      <w:pPr>
        <w:pStyle w:val="ListParagraph"/>
        <w:numPr>
          <w:ilvl w:val="0"/>
          <w:numId w:val="57"/>
        </w:numPr>
        <w:jc w:val="left"/>
        <w:rPr>
          <w:rFonts w:ascii="Garamond" w:hAnsi="Garamond"/>
        </w:rPr>
      </w:pPr>
      <w:r w:rsidRPr="00755270">
        <w:rPr>
          <w:rFonts w:ascii="Garamond" w:hAnsi="Garamond"/>
        </w:rPr>
        <w:t xml:space="preserve">Phenotype data for PLINK must contain </w:t>
      </w:r>
      <w:r w:rsidRPr="00755270">
        <w:rPr>
          <w:rFonts w:ascii="Garamond" w:hAnsi="Garamond"/>
          <w:b/>
          <w:bCs/>
        </w:rPr>
        <w:t>sample and family names</w:t>
      </w:r>
      <w:r w:rsidRPr="00755270">
        <w:rPr>
          <w:rFonts w:ascii="Garamond" w:hAnsi="Garamond"/>
        </w:rPr>
        <w:t xml:space="preserve"> in the first 2 columns and </w:t>
      </w:r>
      <w:r w:rsidRPr="00755270">
        <w:rPr>
          <w:rFonts w:ascii="Garamond" w:hAnsi="Garamond"/>
          <w:b/>
          <w:bCs/>
        </w:rPr>
        <w:t>traits names</w:t>
      </w:r>
      <w:r w:rsidRPr="00755270">
        <w:rPr>
          <w:rFonts w:ascii="Garamond" w:hAnsi="Garamond"/>
        </w:rPr>
        <w:t xml:space="preserve"> as the header:</w:t>
      </w:r>
    </w:p>
    <w:tbl>
      <w:tblPr>
        <w:tblW w:w="0" w:type="auto"/>
        <w:jc w:val="center"/>
        <w:tblBorders>
          <w:top w:val="nil"/>
          <w:left w:val="nil"/>
          <w:right w:val="nil"/>
        </w:tblBorders>
        <w:tblLayout w:type="fixed"/>
        <w:tblLook w:val="0000" w:firstRow="0" w:lastRow="0" w:firstColumn="0" w:lastColumn="0" w:noHBand="0" w:noVBand="0"/>
      </w:tblPr>
      <w:tblGrid>
        <w:gridCol w:w="1474"/>
        <w:gridCol w:w="1474"/>
        <w:gridCol w:w="1474"/>
        <w:gridCol w:w="1474"/>
      </w:tblGrid>
      <w:tr w:rsidR="0025264C" w:rsidRPr="00755270" w14:paraId="617B5AE0" w14:textId="77777777" w:rsidTr="0025264C">
        <w:trPr>
          <w:trHeight w:val="340"/>
          <w:jc w:val="center"/>
        </w:trPr>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09D3221"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FID</w:t>
            </w:r>
          </w:p>
        </w:tc>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998D90E"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SID</w:t>
            </w:r>
          </w:p>
        </w:tc>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7CBC95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trait 1</w:t>
            </w:r>
          </w:p>
        </w:tc>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FF83E50"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trait 2</w:t>
            </w:r>
          </w:p>
        </w:tc>
      </w:tr>
      <w:tr w:rsidR="0025264C" w:rsidRPr="00755270" w14:paraId="5E038C62" w14:textId="77777777" w:rsidTr="0025264C">
        <w:tblPrEx>
          <w:tblBorders>
            <w:top w:val="none" w:sz="0" w:space="0" w:color="auto"/>
          </w:tblBorders>
        </w:tblPrEx>
        <w:trPr>
          <w:jc w:val="center"/>
        </w:trPr>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45A3F1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rPr>
            </w:pPr>
            <w:r w:rsidRPr="00755270">
              <w:rPr>
                <w:rFonts w:ascii="Garamond" w:hAnsi="Garamond" w:cs="Helvetica"/>
              </w:rPr>
              <w:t>family 1</w:t>
            </w:r>
          </w:p>
        </w:tc>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532DE33"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rPr>
            </w:pPr>
            <w:r w:rsidRPr="00755270">
              <w:rPr>
                <w:rFonts w:ascii="Garamond" w:hAnsi="Garamond" w:cs="Helvetica"/>
              </w:rPr>
              <w:t>sample1</w:t>
            </w:r>
          </w:p>
        </w:tc>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B830EA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p>
        </w:tc>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DD56153"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p>
        </w:tc>
      </w:tr>
      <w:tr w:rsidR="0025264C" w:rsidRPr="00755270" w14:paraId="1929476B" w14:textId="77777777" w:rsidTr="0025264C">
        <w:tblPrEx>
          <w:tblBorders>
            <w:top w:val="none" w:sz="0" w:space="0" w:color="auto"/>
          </w:tblBorders>
        </w:tblPrEx>
        <w:trPr>
          <w:jc w:val="center"/>
        </w:trPr>
        <w:tc>
          <w:tcPr>
            <w:tcW w:w="147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92D86A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rPr>
            </w:pPr>
            <w:r w:rsidRPr="00755270">
              <w:rPr>
                <w:rFonts w:ascii="Garamond" w:hAnsi="Garamond" w:cs="Helvetica"/>
              </w:rPr>
              <w:t>family 2</w:t>
            </w:r>
          </w:p>
        </w:tc>
        <w:tc>
          <w:tcPr>
            <w:tcW w:w="147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292D86E"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rPr>
            </w:pPr>
            <w:r w:rsidRPr="00755270">
              <w:rPr>
                <w:rFonts w:ascii="Garamond" w:hAnsi="Garamond" w:cs="Helvetica"/>
              </w:rPr>
              <w:t>sample2</w:t>
            </w:r>
          </w:p>
        </w:tc>
        <w:tc>
          <w:tcPr>
            <w:tcW w:w="147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685DD2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p>
        </w:tc>
        <w:tc>
          <w:tcPr>
            <w:tcW w:w="147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88248A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p>
        </w:tc>
      </w:tr>
      <w:tr w:rsidR="0025264C" w:rsidRPr="00755270" w14:paraId="047CAB55" w14:textId="77777777" w:rsidTr="0025264C">
        <w:trPr>
          <w:jc w:val="center"/>
        </w:trPr>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FA5A22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rPr>
            </w:pPr>
            <w:r w:rsidRPr="00755270">
              <w:rPr>
                <w:rFonts w:ascii="Garamond" w:hAnsi="Garamond" w:cs="Helvetica"/>
              </w:rPr>
              <w:t>family 3</w:t>
            </w:r>
          </w:p>
        </w:tc>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04B44B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rPr>
            </w:pPr>
            <w:r w:rsidRPr="00755270">
              <w:rPr>
                <w:rFonts w:ascii="Garamond" w:hAnsi="Garamond" w:cs="Helvetica"/>
              </w:rPr>
              <w:t>sample3</w:t>
            </w:r>
          </w:p>
        </w:tc>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2979B9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p>
        </w:tc>
        <w:tc>
          <w:tcPr>
            <w:tcW w:w="147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D399101"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22"/>
                <w:szCs w:val="22"/>
              </w:rPr>
            </w:pPr>
          </w:p>
        </w:tc>
      </w:tr>
    </w:tbl>
    <w:p w14:paraId="3DC598CC" w14:textId="51D10B12" w:rsidR="0025264C" w:rsidRPr="00755270" w:rsidDel="00AD2DFD" w:rsidRDefault="0025264C" w:rsidP="0025264C">
      <w:pPr>
        <w:autoSpaceDE w:val="0"/>
        <w:autoSpaceDN w:val="0"/>
        <w:adjustRightInd w:val="0"/>
        <w:spacing w:after="0" w:line="240" w:lineRule="auto"/>
        <w:ind w:left="720" w:hanging="720"/>
        <w:jc w:val="left"/>
        <w:rPr>
          <w:del w:id="958" w:author="Poissonfish Chen" w:date="2017-09-12T14:42:00Z"/>
          <w:rFonts w:ascii="Garamond" w:hAnsi="Garamond" w:cs="Helvetica"/>
          <w:sz w:val="28"/>
          <w:szCs w:val="28"/>
        </w:rPr>
      </w:pPr>
    </w:p>
    <w:p w14:paraId="6083976F" w14:textId="5BA28C80" w:rsidR="0025264C" w:rsidRPr="00755270" w:rsidDel="00AD2DFD" w:rsidRDefault="0025264C" w:rsidP="0025264C">
      <w:pPr>
        <w:autoSpaceDE w:val="0"/>
        <w:autoSpaceDN w:val="0"/>
        <w:adjustRightInd w:val="0"/>
        <w:spacing w:after="0" w:line="240" w:lineRule="auto"/>
        <w:ind w:left="720" w:hanging="720"/>
        <w:jc w:val="left"/>
        <w:rPr>
          <w:del w:id="959" w:author="Poissonfish Chen" w:date="2017-09-12T14:42:00Z"/>
          <w:rFonts w:ascii="Garamond" w:hAnsi="Garamond" w:cs="Helvetica"/>
          <w:sz w:val="28"/>
          <w:szCs w:val="28"/>
        </w:rPr>
      </w:pPr>
    </w:p>
    <w:p w14:paraId="3355688C" w14:textId="05F4F7F9" w:rsidR="0025264C" w:rsidRPr="00755270" w:rsidDel="00AD2DFD" w:rsidRDefault="0025264C" w:rsidP="0025264C">
      <w:pPr>
        <w:autoSpaceDE w:val="0"/>
        <w:autoSpaceDN w:val="0"/>
        <w:adjustRightInd w:val="0"/>
        <w:spacing w:after="0" w:line="240" w:lineRule="auto"/>
        <w:ind w:left="720" w:hanging="720"/>
        <w:jc w:val="left"/>
        <w:rPr>
          <w:del w:id="960" w:author="Poissonfish Chen" w:date="2017-09-12T14:42:00Z"/>
          <w:rFonts w:ascii="Garamond" w:hAnsi="Garamond" w:cs="Helvetica"/>
          <w:sz w:val="28"/>
          <w:szCs w:val="28"/>
        </w:rPr>
      </w:pPr>
    </w:p>
    <w:p w14:paraId="6E9899EC" w14:textId="21D9CD65" w:rsidR="0025264C" w:rsidRPr="00755270" w:rsidDel="00AD2DFD" w:rsidRDefault="0025264C" w:rsidP="0025264C">
      <w:pPr>
        <w:autoSpaceDE w:val="0"/>
        <w:autoSpaceDN w:val="0"/>
        <w:adjustRightInd w:val="0"/>
        <w:spacing w:after="0" w:line="240" w:lineRule="auto"/>
        <w:ind w:left="720" w:hanging="720"/>
        <w:jc w:val="left"/>
        <w:rPr>
          <w:del w:id="961" w:author="Poissonfish Chen" w:date="2017-09-12T14:42:00Z"/>
          <w:rFonts w:ascii="Garamond" w:hAnsi="Garamond" w:cs="Helvetica"/>
          <w:sz w:val="28"/>
          <w:szCs w:val="28"/>
        </w:rPr>
      </w:pPr>
    </w:p>
    <w:p w14:paraId="6F55F57B" w14:textId="3BA96F89" w:rsidR="0025264C" w:rsidRPr="00755270" w:rsidDel="00AD2DFD" w:rsidRDefault="0025264C" w:rsidP="0025264C">
      <w:pPr>
        <w:autoSpaceDE w:val="0"/>
        <w:autoSpaceDN w:val="0"/>
        <w:adjustRightInd w:val="0"/>
        <w:spacing w:after="0" w:line="240" w:lineRule="auto"/>
        <w:ind w:left="720" w:hanging="720"/>
        <w:jc w:val="left"/>
        <w:rPr>
          <w:del w:id="962" w:author="Poissonfish Chen" w:date="2017-09-12T14:42:00Z"/>
          <w:rFonts w:ascii="Garamond" w:hAnsi="Garamond" w:cs="Helvetica"/>
          <w:sz w:val="28"/>
          <w:szCs w:val="28"/>
        </w:rPr>
      </w:pPr>
    </w:p>
    <w:p w14:paraId="4FB76E89" w14:textId="6E28BE6C" w:rsidR="0025264C" w:rsidRPr="00755270" w:rsidDel="00AD2DFD" w:rsidRDefault="0025264C" w:rsidP="0025264C">
      <w:pPr>
        <w:autoSpaceDE w:val="0"/>
        <w:autoSpaceDN w:val="0"/>
        <w:adjustRightInd w:val="0"/>
        <w:spacing w:after="0" w:line="240" w:lineRule="auto"/>
        <w:ind w:left="720" w:hanging="720"/>
        <w:jc w:val="left"/>
        <w:rPr>
          <w:del w:id="963" w:author="Poissonfish Chen" w:date="2017-09-12T14:42:00Z"/>
          <w:rFonts w:ascii="Garamond" w:hAnsi="Garamond" w:cs="Helvetica"/>
          <w:sz w:val="28"/>
          <w:szCs w:val="28"/>
        </w:rPr>
      </w:pPr>
    </w:p>
    <w:p w14:paraId="4B186B8A" w14:textId="2C1E2567" w:rsidR="0025264C" w:rsidRPr="00755270" w:rsidDel="00AD2DFD" w:rsidRDefault="0025264C" w:rsidP="0025264C">
      <w:pPr>
        <w:autoSpaceDE w:val="0"/>
        <w:autoSpaceDN w:val="0"/>
        <w:adjustRightInd w:val="0"/>
        <w:spacing w:after="0" w:line="240" w:lineRule="auto"/>
        <w:ind w:left="720" w:hanging="720"/>
        <w:jc w:val="left"/>
        <w:rPr>
          <w:del w:id="964" w:author="Poissonfish Chen" w:date="2017-09-12T14:42:00Z"/>
          <w:rFonts w:ascii="Garamond" w:hAnsi="Garamond" w:cs="Helvetica"/>
          <w:sz w:val="28"/>
          <w:szCs w:val="28"/>
        </w:rPr>
      </w:pPr>
    </w:p>
    <w:p w14:paraId="02E26AF2" w14:textId="1B8DB71D" w:rsidR="0025264C" w:rsidRPr="00755270" w:rsidDel="00AD2DFD" w:rsidRDefault="0025264C" w:rsidP="0025264C">
      <w:pPr>
        <w:autoSpaceDE w:val="0"/>
        <w:autoSpaceDN w:val="0"/>
        <w:adjustRightInd w:val="0"/>
        <w:spacing w:after="0" w:line="240" w:lineRule="auto"/>
        <w:ind w:left="720" w:hanging="720"/>
        <w:jc w:val="left"/>
        <w:rPr>
          <w:del w:id="965" w:author="Poissonfish Chen" w:date="2017-09-12T14:42:00Z"/>
          <w:rFonts w:ascii="Garamond" w:hAnsi="Garamond" w:cs="Helvetica"/>
          <w:sz w:val="28"/>
          <w:szCs w:val="28"/>
        </w:rPr>
      </w:pPr>
    </w:p>
    <w:p w14:paraId="432D8946" w14:textId="26B68D15" w:rsidR="0025264C" w:rsidRPr="00755270" w:rsidDel="00AD2DFD" w:rsidRDefault="0025264C" w:rsidP="0025264C">
      <w:pPr>
        <w:autoSpaceDE w:val="0"/>
        <w:autoSpaceDN w:val="0"/>
        <w:adjustRightInd w:val="0"/>
        <w:spacing w:after="0" w:line="240" w:lineRule="auto"/>
        <w:ind w:left="720" w:hanging="720"/>
        <w:jc w:val="left"/>
        <w:rPr>
          <w:del w:id="966" w:author="Poissonfish Chen" w:date="2017-09-12T14:42:00Z"/>
          <w:rFonts w:ascii="Garamond" w:hAnsi="Garamond" w:cs="Helvetica"/>
          <w:sz w:val="28"/>
          <w:szCs w:val="28"/>
        </w:rPr>
      </w:pPr>
    </w:p>
    <w:p w14:paraId="44F82796" w14:textId="444F2549" w:rsidR="0025264C" w:rsidRPr="00755270" w:rsidDel="00AD2DFD" w:rsidRDefault="0025264C" w:rsidP="0025264C">
      <w:pPr>
        <w:autoSpaceDE w:val="0"/>
        <w:autoSpaceDN w:val="0"/>
        <w:adjustRightInd w:val="0"/>
        <w:spacing w:after="0" w:line="240" w:lineRule="auto"/>
        <w:ind w:left="720" w:hanging="720"/>
        <w:jc w:val="left"/>
        <w:rPr>
          <w:del w:id="967" w:author="Poissonfish Chen" w:date="2017-09-12T14:42:00Z"/>
          <w:rFonts w:ascii="Garamond" w:hAnsi="Garamond" w:cs="Helvetica"/>
          <w:sz w:val="28"/>
          <w:szCs w:val="28"/>
        </w:rPr>
      </w:pPr>
    </w:p>
    <w:p w14:paraId="7F137836" w14:textId="2B564660" w:rsidR="0025264C" w:rsidRPr="00755270" w:rsidDel="00AD2DFD" w:rsidRDefault="0025264C" w:rsidP="0025264C">
      <w:pPr>
        <w:autoSpaceDE w:val="0"/>
        <w:autoSpaceDN w:val="0"/>
        <w:adjustRightInd w:val="0"/>
        <w:spacing w:after="0" w:line="240" w:lineRule="auto"/>
        <w:ind w:left="720" w:hanging="720"/>
        <w:jc w:val="left"/>
        <w:rPr>
          <w:del w:id="968" w:author="Poissonfish Chen" w:date="2017-09-12T14:42:00Z"/>
          <w:rFonts w:ascii="Garamond" w:hAnsi="Garamond" w:cs="Helvetica"/>
          <w:sz w:val="28"/>
          <w:szCs w:val="28"/>
        </w:rPr>
      </w:pPr>
    </w:p>
    <w:p w14:paraId="331EB80E" w14:textId="464F043F" w:rsidR="00041439" w:rsidRPr="00755270" w:rsidRDefault="002F31F8" w:rsidP="005C6CE0">
      <w:pPr>
        <w:pStyle w:val="Heading2"/>
        <w:rPr>
          <w:rFonts w:ascii="Garamond" w:hAnsi="Garamond"/>
          <w:rPrChange w:id="969" w:author="Poissonfish Chen" w:date="2017-09-12T14:37:00Z">
            <w:rPr/>
          </w:rPrChange>
        </w:rPr>
      </w:pPr>
      <w:bookmarkStart w:id="970" w:name="_Toc492991129"/>
      <w:r w:rsidRPr="00755270">
        <w:rPr>
          <w:rFonts w:ascii="Garamond" w:hAnsi="Garamond"/>
          <w:rPrChange w:id="971" w:author="Poissonfish Chen" w:date="2017-09-12T14:37:00Z">
            <w:rPr/>
          </w:rPrChange>
        </w:rPr>
        <w:t>3.2 Genotype</w:t>
      </w:r>
      <w:bookmarkEnd w:id="970"/>
    </w:p>
    <w:p w14:paraId="42C93CDE" w14:textId="6062C492" w:rsidR="0025264C" w:rsidRPr="00755270" w:rsidRDefault="0025264C" w:rsidP="0025264C">
      <w:pPr>
        <w:pStyle w:val="Heading3"/>
        <w:rPr>
          <w:rFonts w:ascii="Garamond" w:hAnsi="Garamond"/>
        </w:rPr>
      </w:pPr>
      <w:bookmarkStart w:id="972" w:name="_Toc492991130"/>
      <w:r w:rsidRPr="00755270">
        <w:rPr>
          <w:rFonts w:ascii="Garamond" w:hAnsi="Garamond"/>
        </w:rPr>
        <w:t>3.2</w:t>
      </w:r>
      <w:r w:rsidR="002F31F8" w:rsidRPr="00755270">
        <w:rPr>
          <w:rFonts w:ascii="Garamond" w:hAnsi="Garamond"/>
        </w:rPr>
        <w:t>.1</w:t>
      </w:r>
      <w:r w:rsidRPr="00755270">
        <w:rPr>
          <w:rFonts w:ascii="Garamond" w:hAnsi="Garamond"/>
        </w:rPr>
        <w:t xml:space="preserve"> Hapmap</w:t>
      </w:r>
      <w:bookmarkEnd w:id="972"/>
    </w:p>
    <w:p w14:paraId="3D30F3EE" w14:textId="77777777" w:rsidR="0025264C" w:rsidRPr="00755270" w:rsidRDefault="0025264C" w:rsidP="0025264C">
      <w:pPr>
        <w:pStyle w:val="ListParagraph"/>
        <w:numPr>
          <w:ilvl w:val="0"/>
          <w:numId w:val="57"/>
        </w:numPr>
        <w:jc w:val="left"/>
        <w:rPr>
          <w:rFonts w:ascii="Garamond" w:hAnsi="Garamond"/>
        </w:rPr>
      </w:pPr>
      <w:r w:rsidRPr="00755270">
        <w:rPr>
          <w:rFonts w:ascii="Garamond" w:hAnsi="Garamond"/>
        </w:rPr>
        <w:t xml:space="preserve">Genotype data, the header is </w:t>
      </w:r>
      <w:r w:rsidRPr="00755270">
        <w:rPr>
          <w:rFonts w:ascii="Garamond" w:hAnsi="Garamond"/>
          <w:b/>
          <w:bCs/>
        </w:rPr>
        <w:t>required</w:t>
      </w:r>
      <w:r w:rsidRPr="00755270">
        <w:rPr>
          <w:rFonts w:ascii="Garamond" w:hAnsi="Garamond"/>
        </w:rPr>
        <w:t xml:space="preserve"> to be provided:</w:t>
      </w:r>
    </w:p>
    <w:tbl>
      <w:tblPr>
        <w:tblW w:w="10580" w:type="dxa"/>
        <w:tblInd w:w="-118" w:type="dxa"/>
        <w:tblBorders>
          <w:top w:val="nil"/>
          <w:left w:val="nil"/>
          <w:right w:val="nil"/>
        </w:tblBorders>
        <w:tblLayout w:type="fixed"/>
        <w:tblLook w:val="0000" w:firstRow="0" w:lastRow="0" w:firstColumn="0" w:lastColumn="0" w:noHBand="0" w:noVBand="0"/>
      </w:tblPr>
      <w:tblGrid>
        <w:gridCol w:w="737"/>
        <w:gridCol w:w="737"/>
        <w:gridCol w:w="727"/>
        <w:gridCol w:w="742"/>
        <w:gridCol w:w="708"/>
        <w:gridCol w:w="818"/>
        <w:gridCol w:w="708"/>
        <w:gridCol w:w="914"/>
        <w:gridCol w:w="709"/>
        <w:gridCol w:w="945"/>
        <w:gridCol w:w="769"/>
        <w:gridCol w:w="932"/>
        <w:gridCol w:w="1134"/>
      </w:tblGrid>
      <w:tr w:rsidR="0025264C" w:rsidRPr="00755270" w14:paraId="68ADC745" w14:textId="77777777" w:rsidTr="0025264C">
        <w:trPr>
          <w:trHeight w:val="830"/>
        </w:trPr>
        <w:tc>
          <w:tcPr>
            <w:tcW w:w="73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A0ABECA"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rs</w:t>
            </w:r>
          </w:p>
        </w:tc>
        <w:tc>
          <w:tcPr>
            <w:tcW w:w="73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946103E"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alleles</w:t>
            </w:r>
          </w:p>
        </w:tc>
        <w:tc>
          <w:tcPr>
            <w:tcW w:w="72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FE9F196"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Chr.</w:t>
            </w:r>
          </w:p>
        </w:tc>
        <w:tc>
          <w:tcPr>
            <w:tcW w:w="74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CE60A3E"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pos</w:t>
            </w:r>
          </w:p>
        </w:tc>
        <w:tc>
          <w:tcPr>
            <w:tcW w:w="70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023C504"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strand</w:t>
            </w:r>
          </w:p>
        </w:tc>
        <w:tc>
          <w:tcPr>
            <w:tcW w:w="81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bottom"/>
          </w:tcPr>
          <w:p w14:paraId="6749F1C8"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Assembl</w:t>
            </w:r>
          </w:p>
        </w:tc>
        <w:tc>
          <w:tcPr>
            <w:tcW w:w="70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ACD82DD"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Cent.</w:t>
            </w:r>
          </w:p>
        </w:tc>
        <w:tc>
          <w:tcPr>
            <w:tcW w:w="91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9221FC4"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protLS</w:t>
            </w:r>
          </w:p>
        </w:tc>
        <w:tc>
          <w:tcPr>
            <w:tcW w:w="70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D2986FC"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assay</w:t>
            </w:r>
          </w:p>
        </w:tc>
        <w:tc>
          <w:tcPr>
            <w:tcW w:w="9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D2C30CA"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panel</w:t>
            </w:r>
          </w:p>
        </w:tc>
        <w:tc>
          <w:tcPr>
            <w:tcW w:w="76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358748B"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QC</w:t>
            </w:r>
          </w:p>
        </w:tc>
        <w:tc>
          <w:tcPr>
            <w:tcW w:w="93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37BFD6C" w14:textId="77777777" w:rsidR="0025264C" w:rsidRPr="00755270" w:rsidRDefault="0025264C" w:rsidP="0025264C">
            <w:pPr>
              <w:autoSpaceDE w:val="0"/>
              <w:autoSpaceDN w:val="0"/>
              <w:adjustRightInd w:val="0"/>
              <w:spacing w:after="0" w:line="240" w:lineRule="auto"/>
              <w:jc w:val="center"/>
              <w:rPr>
                <w:rFonts w:ascii="Garamond" w:hAnsi="Garamond" w:cs="Helvetica"/>
                <w:b/>
                <w:bCs/>
                <w:sz w:val="18"/>
                <w:szCs w:val="18"/>
              </w:rPr>
            </w:pPr>
            <w:r w:rsidRPr="00755270">
              <w:rPr>
                <w:rFonts w:ascii="Garamond" w:hAnsi="Garamond" w:cs="Helvetica"/>
                <w:b/>
                <w:bCs/>
                <w:sz w:val="18"/>
                <w:szCs w:val="18"/>
              </w:rPr>
              <w:t>Sample 1</w:t>
            </w:r>
          </w:p>
        </w:tc>
        <w:tc>
          <w:tcPr>
            <w:tcW w:w="113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6B5D4B3"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b/>
                <w:bCs/>
                <w:sz w:val="18"/>
                <w:szCs w:val="18"/>
              </w:rPr>
            </w:pPr>
            <w:r w:rsidRPr="00755270">
              <w:rPr>
                <w:rFonts w:ascii="Garamond" w:hAnsi="Garamond" w:cs="Helvetica"/>
                <w:b/>
                <w:bCs/>
                <w:sz w:val="18"/>
                <w:szCs w:val="18"/>
              </w:rPr>
              <w:t>Sample 2</w:t>
            </w:r>
          </w:p>
        </w:tc>
      </w:tr>
      <w:tr w:rsidR="0025264C" w:rsidRPr="00755270" w14:paraId="33C22D21" w14:textId="77777777" w:rsidTr="0025264C">
        <w:tblPrEx>
          <w:tblBorders>
            <w:top w:val="none" w:sz="0" w:space="0" w:color="auto"/>
          </w:tblBorders>
        </w:tblPrEx>
        <w:trPr>
          <w:trHeight w:val="523"/>
        </w:trPr>
        <w:tc>
          <w:tcPr>
            <w:tcW w:w="73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DC27FA6"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 xml:space="preserve">Marker </w:t>
            </w:r>
          </w:p>
          <w:p w14:paraId="59A7FE7C"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1</w:t>
            </w:r>
          </w:p>
        </w:tc>
        <w:tc>
          <w:tcPr>
            <w:tcW w:w="73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CDACC91"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A/C</w:t>
            </w:r>
          </w:p>
        </w:tc>
        <w:tc>
          <w:tcPr>
            <w:tcW w:w="72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0E69146"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1</w:t>
            </w:r>
          </w:p>
        </w:tc>
        <w:tc>
          <w:tcPr>
            <w:tcW w:w="74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85FDF8D"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157104</w:t>
            </w:r>
          </w:p>
        </w:tc>
        <w:tc>
          <w:tcPr>
            <w:tcW w:w="70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1101C1C"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w:t>
            </w:r>
          </w:p>
        </w:tc>
        <w:tc>
          <w:tcPr>
            <w:tcW w:w="81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21329A0"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AGPv1</w:t>
            </w:r>
          </w:p>
        </w:tc>
        <w:tc>
          <w:tcPr>
            <w:tcW w:w="70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430B598"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Panzea</w:t>
            </w:r>
          </w:p>
        </w:tc>
        <w:tc>
          <w:tcPr>
            <w:tcW w:w="91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BB35338"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NA</w:t>
            </w:r>
          </w:p>
        </w:tc>
        <w:tc>
          <w:tcPr>
            <w:tcW w:w="70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98C84BB"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NA</w:t>
            </w:r>
          </w:p>
        </w:tc>
        <w:tc>
          <w:tcPr>
            <w:tcW w:w="9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ECCB74E"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maize282</w:t>
            </w:r>
          </w:p>
        </w:tc>
        <w:tc>
          <w:tcPr>
            <w:tcW w:w="76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EA0D5BE"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NA</w:t>
            </w:r>
          </w:p>
        </w:tc>
        <w:tc>
          <w:tcPr>
            <w:tcW w:w="93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B34D2E2"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CC</w:t>
            </w:r>
          </w:p>
        </w:tc>
        <w:tc>
          <w:tcPr>
            <w:tcW w:w="113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48B016B"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CC</w:t>
            </w:r>
          </w:p>
        </w:tc>
      </w:tr>
      <w:tr w:rsidR="0025264C" w:rsidRPr="00755270" w14:paraId="48960578" w14:textId="77777777" w:rsidTr="0025264C">
        <w:trPr>
          <w:trHeight w:val="579"/>
        </w:trPr>
        <w:tc>
          <w:tcPr>
            <w:tcW w:w="73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B4A1ADD"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Marker</w:t>
            </w:r>
          </w:p>
          <w:p w14:paraId="24F55BE4"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 xml:space="preserve"> 2</w:t>
            </w:r>
          </w:p>
        </w:tc>
        <w:tc>
          <w:tcPr>
            <w:tcW w:w="73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3D2F7DE"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C/G</w:t>
            </w:r>
          </w:p>
        </w:tc>
        <w:tc>
          <w:tcPr>
            <w:tcW w:w="72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F7BE8C5"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1</w:t>
            </w:r>
          </w:p>
        </w:tc>
        <w:tc>
          <w:tcPr>
            <w:tcW w:w="74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F9DC7C6"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1947984</w:t>
            </w:r>
          </w:p>
        </w:tc>
        <w:tc>
          <w:tcPr>
            <w:tcW w:w="70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305DAA8"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w:t>
            </w:r>
          </w:p>
        </w:tc>
        <w:tc>
          <w:tcPr>
            <w:tcW w:w="81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2A2562B" w14:textId="77777777" w:rsidR="0025264C" w:rsidRPr="00755270" w:rsidRDefault="0025264C" w:rsidP="0025264C">
            <w:pPr>
              <w:autoSpaceDE w:val="0"/>
              <w:autoSpaceDN w:val="0"/>
              <w:adjustRightInd w:val="0"/>
              <w:spacing w:after="0" w:line="240" w:lineRule="auto"/>
              <w:ind w:left="720" w:hanging="720"/>
              <w:jc w:val="center"/>
              <w:rPr>
                <w:rFonts w:ascii="Garamond" w:hAnsi="Garamond" w:cs="Helvetica"/>
                <w:sz w:val="18"/>
                <w:szCs w:val="18"/>
              </w:rPr>
            </w:pPr>
            <w:r w:rsidRPr="00755270">
              <w:rPr>
                <w:rFonts w:ascii="Garamond" w:hAnsi="Garamond" w:cs="Helvetica"/>
                <w:sz w:val="18"/>
                <w:szCs w:val="18"/>
              </w:rPr>
              <w:t>AGPv1</w:t>
            </w:r>
          </w:p>
        </w:tc>
        <w:tc>
          <w:tcPr>
            <w:tcW w:w="70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8D08244"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Panzea</w:t>
            </w:r>
          </w:p>
        </w:tc>
        <w:tc>
          <w:tcPr>
            <w:tcW w:w="91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22251F5"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NA</w:t>
            </w:r>
          </w:p>
        </w:tc>
        <w:tc>
          <w:tcPr>
            <w:tcW w:w="709"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9AEE305"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NA</w:t>
            </w:r>
          </w:p>
        </w:tc>
        <w:tc>
          <w:tcPr>
            <w:tcW w:w="94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5480770"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maize282</w:t>
            </w:r>
          </w:p>
        </w:tc>
        <w:tc>
          <w:tcPr>
            <w:tcW w:w="769"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7523E9D"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NA</w:t>
            </w:r>
          </w:p>
        </w:tc>
        <w:tc>
          <w:tcPr>
            <w:tcW w:w="93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938C83A"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GG</w:t>
            </w:r>
          </w:p>
        </w:tc>
        <w:tc>
          <w:tcPr>
            <w:tcW w:w="113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26645F1" w14:textId="77777777" w:rsidR="0025264C" w:rsidRPr="00755270" w:rsidRDefault="0025264C" w:rsidP="0025264C">
            <w:pPr>
              <w:autoSpaceDE w:val="0"/>
              <w:autoSpaceDN w:val="0"/>
              <w:adjustRightInd w:val="0"/>
              <w:spacing w:after="0" w:line="240" w:lineRule="auto"/>
              <w:ind w:left="720" w:hanging="720"/>
              <w:rPr>
                <w:rFonts w:ascii="Garamond" w:hAnsi="Garamond" w:cs="Helvetica"/>
                <w:sz w:val="18"/>
                <w:szCs w:val="18"/>
              </w:rPr>
            </w:pPr>
            <w:r w:rsidRPr="00755270">
              <w:rPr>
                <w:rFonts w:ascii="Garamond" w:hAnsi="Garamond" w:cs="Helvetica"/>
                <w:sz w:val="18"/>
                <w:szCs w:val="18"/>
              </w:rPr>
              <w:t>GG</w:t>
            </w:r>
          </w:p>
        </w:tc>
      </w:tr>
    </w:tbl>
    <w:p w14:paraId="3E5C9B0B" w14:textId="77777777" w:rsidR="0025264C" w:rsidRPr="00755270" w:rsidRDefault="0025264C" w:rsidP="0025264C">
      <w:pPr>
        <w:autoSpaceDE w:val="0"/>
        <w:autoSpaceDN w:val="0"/>
        <w:adjustRightInd w:val="0"/>
        <w:spacing w:after="0" w:line="240" w:lineRule="auto"/>
        <w:jc w:val="left"/>
        <w:rPr>
          <w:rFonts w:ascii="Garamond" w:hAnsi="Garamond" w:cs="Helvetica"/>
          <w:sz w:val="28"/>
          <w:szCs w:val="28"/>
        </w:rPr>
      </w:pPr>
    </w:p>
    <w:p w14:paraId="01B4D5A8" w14:textId="087141A6" w:rsidR="0025264C" w:rsidRPr="00755270" w:rsidRDefault="0025264C" w:rsidP="0025264C">
      <w:pPr>
        <w:pStyle w:val="Heading3"/>
        <w:rPr>
          <w:rFonts w:ascii="Garamond" w:hAnsi="Garamond"/>
        </w:rPr>
      </w:pPr>
      <w:bookmarkStart w:id="973" w:name="_Toc492991131"/>
      <w:r w:rsidRPr="00755270">
        <w:rPr>
          <w:rFonts w:ascii="Garamond" w:hAnsi="Garamond"/>
        </w:rPr>
        <w:t>3.</w:t>
      </w:r>
      <w:r w:rsidR="002F31F8" w:rsidRPr="00755270">
        <w:rPr>
          <w:rFonts w:ascii="Garamond" w:hAnsi="Garamond"/>
        </w:rPr>
        <w:t>2.2</w:t>
      </w:r>
      <w:r w:rsidRPr="00755270">
        <w:rPr>
          <w:rFonts w:ascii="Garamond" w:hAnsi="Garamond"/>
        </w:rPr>
        <w:t xml:space="preserve"> Numeric</w:t>
      </w:r>
      <w:bookmarkEnd w:id="973"/>
    </w:p>
    <w:p w14:paraId="11754DA6" w14:textId="77777777" w:rsidR="0025264C" w:rsidRPr="00755270" w:rsidRDefault="0025264C" w:rsidP="0025264C">
      <w:pPr>
        <w:pStyle w:val="ListParagraph"/>
        <w:numPr>
          <w:ilvl w:val="0"/>
          <w:numId w:val="57"/>
        </w:numPr>
        <w:jc w:val="left"/>
        <w:rPr>
          <w:rFonts w:ascii="Garamond" w:hAnsi="Garamond"/>
        </w:rPr>
      </w:pPr>
      <w:r w:rsidRPr="00755270">
        <w:rPr>
          <w:rFonts w:ascii="Garamond" w:hAnsi="Garamond"/>
        </w:rPr>
        <w:t xml:space="preserve">Genotype data, samples are recorded in rows. The header and sample names can be </w:t>
      </w:r>
      <w:r w:rsidRPr="00755270">
        <w:rPr>
          <w:rFonts w:ascii="Garamond" w:hAnsi="Garamond"/>
          <w:b/>
          <w:bCs/>
        </w:rPr>
        <w:t>omitted</w:t>
      </w:r>
      <w:r w:rsidRPr="00755270">
        <w:rPr>
          <w:rFonts w:ascii="Garamond" w:hAnsi="Garamond"/>
        </w:rPr>
        <w:t>:</w:t>
      </w:r>
    </w:p>
    <w:tbl>
      <w:tblPr>
        <w:tblW w:w="0" w:type="auto"/>
        <w:jc w:val="center"/>
        <w:tblBorders>
          <w:top w:val="nil"/>
          <w:left w:val="nil"/>
          <w:right w:val="nil"/>
        </w:tblBorders>
        <w:tblLayout w:type="fixed"/>
        <w:tblLook w:val="0000" w:firstRow="0" w:lastRow="0" w:firstColumn="0" w:lastColumn="0" w:noHBand="0" w:noVBand="0"/>
      </w:tblPr>
      <w:tblGrid>
        <w:gridCol w:w="1417"/>
        <w:gridCol w:w="1417"/>
        <w:gridCol w:w="1417"/>
        <w:gridCol w:w="1417"/>
      </w:tblGrid>
      <w:tr w:rsidR="0025264C" w:rsidRPr="00755270" w14:paraId="709B9772" w14:textId="77777777" w:rsidTr="0025264C">
        <w:trPr>
          <w:jc w:val="center"/>
        </w:trPr>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C3094F3"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taxa</w:t>
            </w:r>
          </w:p>
        </w:tc>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ECF0F3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marker 1</w:t>
            </w:r>
          </w:p>
        </w:tc>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8884C48"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marker 2</w:t>
            </w:r>
          </w:p>
        </w:tc>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FE35E0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marker 3</w:t>
            </w:r>
          </w:p>
        </w:tc>
      </w:tr>
      <w:tr w:rsidR="0025264C" w:rsidRPr="00755270" w14:paraId="3298167E" w14:textId="77777777" w:rsidTr="0025264C">
        <w:tblPrEx>
          <w:tblBorders>
            <w:top w:val="none" w:sz="0" w:space="0" w:color="auto"/>
          </w:tblBorders>
        </w:tblPrEx>
        <w:trPr>
          <w:jc w:val="center"/>
        </w:trPr>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C0DED3F"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sample1</w:t>
            </w:r>
          </w:p>
        </w:tc>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D53550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0F24197"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8CB1958"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r>
      <w:tr w:rsidR="0025264C" w:rsidRPr="00755270" w14:paraId="062B7C08" w14:textId="77777777" w:rsidTr="0025264C">
        <w:tblPrEx>
          <w:tblBorders>
            <w:top w:val="none" w:sz="0" w:space="0" w:color="auto"/>
          </w:tblBorders>
        </w:tblPrEx>
        <w:trPr>
          <w:jc w:val="center"/>
        </w:trPr>
        <w:tc>
          <w:tcPr>
            <w:tcW w:w="141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FA3AB3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sample2</w:t>
            </w:r>
          </w:p>
        </w:tc>
        <w:tc>
          <w:tcPr>
            <w:tcW w:w="141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4ECA68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141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5BDC723"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141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C8D5CB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r>
      <w:tr w:rsidR="0025264C" w:rsidRPr="00755270" w14:paraId="4D8E8A4C" w14:textId="77777777" w:rsidTr="0025264C">
        <w:trPr>
          <w:jc w:val="center"/>
        </w:trPr>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D41E96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sample3</w:t>
            </w:r>
          </w:p>
        </w:tc>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4A37AC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EAA92F1"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14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0D3EF4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r>
    </w:tbl>
    <w:p w14:paraId="705C5ED9" w14:textId="77777777" w:rsidR="0025264C" w:rsidRPr="00755270" w:rsidRDefault="0025264C" w:rsidP="0025264C">
      <w:pPr>
        <w:pStyle w:val="ListParagraph"/>
        <w:jc w:val="left"/>
        <w:rPr>
          <w:rFonts w:ascii="Garamond" w:hAnsi="Garamond"/>
        </w:rPr>
      </w:pPr>
    </w:p>
    <w:p w14:paraId="22AF917C" w14:textId="77777777" w:rsidR="0025264C" w:rsidRPr="00755270" w:rsidRDefault="0025264C" w:rsidP="0025264C">
      <w:pPr>
        <w:pStyle w:val="ListParagraph"/>
        <w:numPr>
          <w:ilvl w:val="0"/>
          <w:numId w:val="57"/>
        </w:numPr>
        <w:jc w:val="left"/>
        <w:rPr>
          <w:rFonts w:ascii="Garamond" w:hAnsi="Garamond"/>
        </w:rPr>
      </w:pPr>
      <w:r w:rsidRPr="00755270">
        <w:rPr>
          <w:rFonts w:ascii="Garamond" w:hAnsi="Garamond"/>
        </w:rPr>
        <w:t xml:space="preserve">Map information, the header is </w:t>
      </w:r>
      <w:r w:rsidRPr="00755270">
        <w:rPr>
          <w:rFonts w:ascii="Garamond" w:hAnsi="Garamond"/>
          <w:b/>
          <w:bCs/>
        </w:rPr>
        <w:t>required</w:t>
      </w:r>
      <w:r w:rsidRPr="00755270">
        <w:rPr>
          <w:rFonts w:ascii="Garamond" w:hAnsi="Garamond"/>
        </w:rPr>
        <w:t xml:space="preserve"> to be provided:</w:t>
      </w:r>
    </w:p>
    <w:tbl>
      <w:tblPr>
        <w:tblW w:w="0" w:type="auto"/>
        <w:jc w:val="center"/>
        <w:tblBorders>
          <w:top w:val="nil"/>
          <w:left w:val="nil"/>
          <w:right w:val="nil"/>
        </w:tblBorders>
        <w:tblLayout w:type="fixed"/>
        <w:tblLook w:val="0000" w:firstRow="0" w:lastRow="0" w:firstColumn="0" w:lastColumn="0" w:noHBand="0" w:noVBand="0"/>
      </w:tblPr>
      <w:tblGrid>
        <w:gridCol w:w="1362"/>
        <w:gridCol w:w="1995"/>
        <w:gridCol w:w="1377"/>
      </w:tblGrid>
      <w:tr w:rsidR="0025264C" w:rsidRPr="00755270" w14:paraId="0F894FA0" w14:textId="77777777" w:rsidTr="0025264C">
        <w:trPr>
          <w:jc w:val="center"/>
        </w:trPr>
        <w:tc>
          <w:tcPr>
            <w:tcW w:w="136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46D1631"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SNP</w:t>
            </w:r>
          </w:p>
        </w:tc>
        <w:tc>
          <w:tcPr>
            <w:tcW w:w="199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7F92EF8"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Chromosome</w:t>
            </w:r>
          </w:p>
        </w:tc>
        <w:tc>
          <w:tcPr>
            <w:tcW w:w="137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D8B996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Position</w:t>
            </w:r>
          </w:p>
        </w:tc>
      </w:tr>
      <w:tr w:rsidR="0025264C" w:rsidRPr="00755270" w14:paraId="26572DF3" w14:textId="77777777" w:rsidTr="0025264C">
        <w:tblPrEx>
          <w:tblBorders>
            <w:top w:val="none" w:sz="0" w:space="0" w:color="auto"/>
          </w:tblBorders>
        </w:tblPrEx>
        <w:trPr>
          <w:jc w:val="center"/>
        </w:trPr>
        <w:tc>
          <w:tcPr>
            <w:tcW w:w="136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1C077F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marker 1</w:t>
            </w:r>
          </w:p>
        </w:tc>
        <w:tc>
          <w:tcPr>
            <w:tcW w:w="199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FC79D4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137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7E925A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157104</w:t>
            </w:r>
          </w:p>
        </w:tc>
      </w:tr>
      <w:tr w:rsidR="0025264C" w:rsidRPr="00755270" w14:paraId="75461749" w14:textId="77777777" w:rsidTr="0025264C">
        <w:tblPrEx>
          <w:tblBorders>
            <w:top w:val="none" w:sz="0" w:space="0" w:color="auto"/>
          </w:tblBorders>
        </w:tblPrEx>
        <w:trPr>
          <w:jc w:val="center"/>
        </w:trPr>
        <w:tc>
          <w:tcPr>
            <w:tcW w:w="136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98A7D6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marker 2</w:t>
            </w:r>
          </w:p>
        </w:tc>
        <w:tc>
          <w:tcPr>
            <w:tcW w:w="199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0FA704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137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2B217C1"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1947984</w:t>
            </w:r>
          </w:p>
        </w:tc>
      </w:tr>
      <w:tr w:rsidR="0025264C" w:rsidRPr="00755270" w14:paraId="25914531" w14:textId="77777777" w:rsidTr="0025264C">
        <w:trPr>
          <w:jc w:val="center"/>
        </w:trPr>
        <w:tc>
          <w:tcPr>
            <w:tcW w:w="136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CF832FF"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marker 3</w:t>
            </w:r>
          </w:p>
        </w:tc>
        <w:tc>
          <w:tcPr>
            <w:tcW w:w="199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8C934A1"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137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9F4F61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2914066</w:t>
            </w:r>
          </w:p>
        </w:tc>
      </w:tr>
    </w:tbl>
    <w:p w14:paraId="2A628385" w14:textId="04D6B865" w:rsidR="0025264C" w:rsidRPr="00755270" w:rsidRDefault="0025264C" w:rsidP="0025264C">
      <w:pPr>
        <w:pStyle w:val="Heading3"/>
        <w:rPr>
          <w:rFonts w:ascii="Garamond" w:hAnsi="Garamond"/>
        </w:rPr>
      </w:pPr>
      <w:bookmarkStart w:id="974" w:name="_Toc492991132"/>
      <w:r w:rsidRPr="00755270">
        <w:rPr>
          <w:rFonts w:ascii="Garamond" w:hAnsi="Garamond"/>
        </w:rPr>
        <w:t>3.</w:t>
      </w:r>
      <w:r w:rsidR="002F31F8" w:rsidRPr="00755270">
        <w:rPr>
          <w:rFonts w:ascii="Garamond" w:hAnsi="Garamond"/>
        </w:rPr>
        <w:t>2.3</w:t>
      </w:r>
      <w:r w:rsidRPr="00755270">
        <w:rPr>
          <w:rFonts w:ascii="Garamond" w:hAnsi="Garamond"/>
        </w:rPr>
        <w:t xml:space="preserve"> VCF</w:t>
      </w:r>
      <w:bookmarkEnd w:id="974"/>
    </w:p>
    <w:p w14:paraId="205C4D40" w14:textId="77777777" w:rsidR="0025264C" w:rsidRPr="00755270" w:rsidRDefault="0025264C" w:rsidP="0025264C">
      <w:pPr>
        <w:pStyle w:val="ListParagraph"/>
        <w:numPr>
          <w:ilvl w:val="0"/>
          <w:numId w:val="57"/>
        </w:numPr>
        <w:jc w:val="left"/>
        <w:rPr>
          <w:rFonts w:ascii="Garamond" w:hAnsi="Garamond"/>
        </w:rPr>
      </w:pPr>
      <w:r w:rsidRPr="00755270">
        <w:rPr>
          <w:rFonts w:ascii="Garamond" w:hAnsi="Garamond"/>
        </w:rPr>
        <w:t xml:space="preserve">Genotype data, the header is </w:t>
      </w:r>
      <w:r w:rsidRPr="00755270">
        <w:rPr>
          <w:rFonts w:ascii="Garamond" w:hAnsi="Garamond"/>
          <w:b/>
          <w:bCs/>
        </w:rPr>
        <w:t>required</w:t>
      </w:r>
      <w:r w:rsidRPr="00755270">
        <w:rPr>
          <w:rFonts w:ascii="Garamond" w:hAnsi="Garamond"/>
        </w:rPr>
        <w:t xml:space="preserve"> to be provided:</w:t>
      </w:r>
    </w:p>
    <w:tbl>
      <w:tblPr>
        <w:tblW w:w="10173" w:type="dxa"/>
        <w:tblInd w:w="-118" w:type="dxa"/>
        <w:tblBorders>
          <w:top w:val="nil"/>
          <w:left w:val="nil"/>
          <w:right w:val="nil"/>
        </w:tblBorders>
        <w:tblLayout w:type="fixed"/>
        <w:tblLook w:val="0000" w:firstRow="0" w:lastRow="0" w:firstColumn="0" w:lastColumn="0" w:noHBand="0" w:noVBand="0"/>
      </w:tblPr>
      <w:tblGrid>
        <w:gridCol w:w="817"/>
        <w:gridCol w:w="951"/>
        <w:gridCol w:w="884"/>
        <w:gridCol w:w="884"/>
        <w:gridCol w:w="884"/>
        <w:gridCol w:w="884"/>
        <w:gridCol w:w="1070"/>
        <w:gridCol w:w="868"/>
        <w:gridCol w:w="1040"/>
        <w:gridCol w:w="964"/>
        <w:gridCol w:w="927"/>
      </w:tblGrid>
      <w:tr w:rsidR="0025264C" w:rsidRPr="00755270" w14:paraId="4F8CC826" w14:textId="77777777" w:rsidTr="0025264C">
        <w:trPr>
          <w:trHeight w:val="510"/>
        </w:trPr>
        <w:tc>
          <w:tcPr>
            <w:tcW w:w="8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00C521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Chr</w:t>
            </w:r>
          </w:p>
        </w:tc>
        <w:tc>
          <w:tcPr>
            <w:tcW w:w="95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3B6EF69"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POS</w:t>
            </w:r>
          </w:p>
        </w:tc>
        <w:tc>
          <w:tcPr>
            <w:tcW w:w="88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C0B76E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ID</w:t>
            </w:r>
          </w:p>
        </w:tc>
        <w:tc>
          <w:tcPr>
            <w:tcW w:w="88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EDE052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REF</w:t>
            </w:r>
          </w:p>
        </w:tc>
        <w:tc>
          <w:tcPr>
            <w:tcW w:w="88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678F66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ALT</w:t>
            </w:r>
          </w:p>
        </w:tc>
        <w:tc>
          <w:tcPr>
            <w:tcW w:w="88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9916E3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QUAL</w:t>
            </w:r>
          </w:p>
        </w:tc>
        <w:tc>
          <w:tcPr>
            <w:tcW w:w="107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B3EE310"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FILTER</w:t>
            </w:r>
          </w:p>
        </w:tc>
        <w:tc>
          <w:tcPr>
            <w:tcW w:w="86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699D2E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INFO</w:t>
            </w:r>
          </w:p>
        </w:tc>
        <w:tc>
          <w:tcPr>
            <w:tcW w:w="104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63CA59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FORMAT</w:t>
            </w:r>
          </w:p>
        </w:tc>
        <w:tc>
          <w:tcPr>
            <w:tcW w:w="96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FA931C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sample 1</w:t>
            </w:r>
          </w:p>
        </w:tc>
        <w:tc>
          <w:tcPr>
            <w:tcW w:w="92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8E7614E"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sample 2</w:t>
            </w:r>
          </w:p>
        </w:tc>
      </w:tr>
      <w:tr w:rsidR="0025264C" w:rsidRPr="00755270" w14:paraId="4D015D4F" w14:textId="77777777" w:rsidTr="0025264C">
        <w:tblPrEx>
          <w:tblBorders>
            <w:top w:val="none" w:sz="0" w:space="0" w:color="auto"/>
          </w:tblBorders>
        </w:tblPrEx>
        <w:trPr>
          <w:trHeight w:val="510"/>
        </w:trPr>
        <w:tc>
          <w:tcPr>
            <w:tcW w:w="81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6E7395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95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F8F88C9"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157104</w:t>
            </w:r>
          </w:p>
        </w:tc>
        <w:tc>
          <w:tcPr>
            <w:tcW w:w="88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07F5A1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marker 1</w:t>
            </w:r>
          </w:p>
        </w:tc>
        <w:tc>
          <w:tcPr>
            <w:tcW w:w="88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0B0F53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A</w:t>
            </w:r>
          </w:p>
        </w:tc>
        <w:tc>
          <w:tcPr>
            <w:tcW w:w="88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FBCCB7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C</w:t>
            </w:r>
          </w:p>
        </w:tc>
        <w:tc>
          <w:tcPr>
            <w:tcW w:w="88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8D5CDA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w:t>
            </w:r>
          </w:p>
        </w:tc>
        <w:tc>
          <w:tcPr>
            <w:tcW w:w="107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D3F2F18"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PASS</w:t>
            </w:r>
          </w:p>
        </w:tc>
        <w:tc>
          <w:tcPr>
            <w:tcW w:w="86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BFEAB19"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w:t>
            </w:r>
          </w:p>
        </w:tc>
        <w:tc>
          <w:tcPr>
            <w:tcW w:w="104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3F6AFD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GT</w:t>
            </w:r>
          </w:p>
        </w:tc>
        <w:tc>
          <w:tcPr>
            <w:tcW w:w="96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9C43861"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0/0</w:t>
            </w:r>
          </w:p>
        </w:tc>
        <w:tc>
          <w:tcPr>
            <w:tcW w:w="92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7B384F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1/1</w:t>
            </w:r>
          </w:p>
        </w:tc>
      </w:tr>
      <w:tr w:rsidR="0025264C" w:rsidRPr="00755270" w14:paraId="52862922" w14:textId="77777777" w:rsidTr="0025264C">
        <w:trPr>
          <w:trHeight w:val="510"/>
        </w:trPr>
        <w:tc>
          <w:tcPr>
            <w:tcW w:w="81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8658E8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951"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B195097"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1947984</w:t>
            </w:r>
          </w:p>
        </w:tc>
        <w:tc>
          <w:tcPr>
            <w:tcW w:w="88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535AD9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marker 2</w:t>
            </w:r>
          </w:p>
        </w:tc>
        <w:tc>
          <w:tcPr>
            <w:tcW w:w="88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752242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C</w:t>
            </w:r>
          </w:p>
        </w:tc>
        <w:tc>
          <w:tcPr>
            <w:tcW w:w="88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5417D8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G</w:t>
            </w:r>
          </w:p>
        </w:tc>
        <w:tc>
          <w:tcPr>
            <w:tcW w:w="88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C7A697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w:t>
            </w:r>
          </w:p>
        </w:tc>
        <w:tc>
          <w:tcPr>
            <w:tcW w:w="107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F2C822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PASS</w:t>
            </w:r>
          </w:p>
        </w:tc>
        <w:tc>
          <w:tcPr>
            <w:tcW w:w="86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98AB591"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w:t>
            </w:r>
          </w:p>
        </w:tc>
        <w:tc>
          <w:tcPr>
            <w:tcW w:w="104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9643E9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GT</w:t>
            </w:r>
          </w:p>
        </w:tc>
        <w:tc>
          <w:tcPr>
            <w:tcW w:w="96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5C1E23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0/0</w:t>
            </w:r>
          </w:p>
        </w:tc>
        <w:tc>
          <w:tcPr>
            <w:tcW w:w="92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A0F92F9"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1/1</w:t>
            </w:r>
          </w:p>
        </w:tc>
      </w:tr>
    </w:tbl>
    <w:p w14:paraId="4AED1085" w14:textId="77777777" w:rsidR="002F31F8" w:rsidRPr="00755270" w:rsidRDefault="002F31F8" w:rsidP="0025264C">
      <w:pPr>
        <w:pStyle w:val="Heading3"/>
        <w:rPr>
          <w:rFonts w:ascii="Garamond" w:hAnsi="Garamond"/>
        </w:rPr>
      </w:pPr>
    </w:p>
    <w:p w14:paraId="4F7534C7" w14:textId="22B6E495" w:rsidR="0025264C" w:rsidRPr="00755270" w:rsidRDefault="0025264C" w:rsidP="0025264C">
      <w:pPr>
        <w:pStyle w:val="Heading3"/>
        <w:rPr>
          <w:rFonts w:ascii="Garamond" w:hAnsi="Garamond"/>
        </w:rPr>
      </w:pPr>
      <w:bookmarkStart w:id="975" w:name="_Toc492991133"/>
      <w:r w:rsidRPr="00755270">
        <w:rPr>
          <w:rFonts w:ascii="Garamond" w:hAnsi="Garamond"/>
        </w:rPr>
        <w:t>3.</w:t>
      </w:r>
      <w:r w:rsidR="002F31F8" w:rsidRPr="00755270">
        <w:rPr>
          <w:rFonts w:ascii="Garamond" w:hAnsi="Garamond"/>
        </w:rPr>
        <w:t>2.4</w:t>
      </w:r>
      <w:r w:rsidRPr="00755270">
        <w:rPr>
          <w:rFonts w:ascii="Garamond" w:hAnsi="Garamond"/>
        </w:rPr>
        <w:t xml:space="preserve"> PLINK (the header </w:t>
      </w:r>
      <w:r w:rsidRPr="00755270">
        <w:rPr>
          <w:rFonts w:ascii="Garamond" w:hAnsi="Garamond"/>
          <w:b/>
        </w:rPr>
        <w:t>should</w:t>
      </w:r>
      <w:r w:rsidRPr="00755270">
        <w:rPr>
          <w:rFonts w:ascii="Garamond" w:hAnsi="Garamond"/>
        </w:rPr>
        <w:t xml:space="preserve"> be removed)</w:t>
      </w:r>
      <w:bookmarkEnd w:id="975"/>
    </w:p>
    <w:p w14:paraId="5E76A602" w14:textId="77777777" w:rsidR="0025264C" w:rsidRPr="00755270" w:rsidRDefault="0025264C" w:rsidP="0025264C">
      <w:pPr>
        <w:pStyle w:val="ListParagraph"/>
        <w:numPr>
          <w:ilvl w:val="0"/>
          <w:numId w:val="57"/>
        </w:numPr>
        <w:jc w:val="left"/>
        <w:rPr>
          <w:rFonts w:ascii="Garamond" w:hAnsi="Garamond"/>
        </w:rPr>
      </w:pPr>
      <w:r w:rsidRPr="00755270">
        <w:rPr>
          <w:rFonts w:ascii="Garamond" w:hAnsi="Garamond"/>
        </w:rPr>
        <w:t>Genotype data (.ped). Missing value can be filled as "0":</w:t>
      </w:r>
    </w:p>
    <w:tbl>
      <w:tblPr>
        <w:tblW w:w="7650" w:type="dxa"/>
        <w:jc w:val="center"/>
        <w:tblBorders>
          <w:top w:val="nil"/>
          <w:left w:val="nil"/>
          <w:right w:val="nil"/>
        </w:tblBorders>
        <w:tblLayout w:type="fixed"/>
        <w:tblLook w:val="0000" w:firstRow="0" w:lastRow="0" w:firstColumn="0" w:lastColumn="0" w:noHBand="0" w:noVBand="0"/>
      </w:tblPr>
      <w:tblGrid>
        <w:gridCol w:w="850"/>
        <w:gridCol w:w="850"/>
        <w:gridCol w:w="850"/>
        <w:gridCol w:w="984"/>
        <w:gridCol w:w="716"/>
        <w:gridCol w:w="850"/>
        <w:gridCol w:w="844"/>
        <w:gridCol w:w="856"/>
        <w:gridCol w:w="850"/>
      </w:tblGrid>
      <w:tr w:rsidR="0025264C" w:rsidRPr="00755270" w14:paraId="7BA35CD8" w14:textId="77777777" w:rsidTr="0025264C">
        <w:trPr>
          <w:jc w:val="center"/>
        </w:trPr>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8CB944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Family</w:t>
            </w:r>
          </w:p>
          <w:p w14:paraId="050399A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ID</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62A1778"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Sample</w:t>
            </w:r>
          </w:p>
          <w:p w14:paraId="47D3503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ID</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0B8AD3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Paternal</w:t>
            </w:r>
          </w:p>
          <w:p w14:paraId="17DAC88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ID</w:t>
            </w:r>
          </w:p>
        </w:tc>
        <w:tc>
          <w:tcPr>
            <w:tcW w:w="98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F4C25A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Maternal</w:t>
            </w:r>
          </w:p>
          <w:p w14:paraId="674C86F9"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ID</w:t>
            </w:r>
          </w:p>
        </w:tc>
        <w:tc>
          <w:tcPr>
            <w:tcW w:w="71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DE2F77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Sex</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73C777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Affection</w:t>
            </w:r>
          </w:p>
        </w:tc>
        <w:tc>
          <w:tcPr>
            <w:tcW w:w="84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5C08F3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marker 1</w:t>
            </w:r>
          </w:p>
        </w:tc>
        <w:tc>
          <w:tcPr>
            <w:tcW w:w="85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742E92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marker 2</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CF84608"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marker 3</w:t>
            </w:r>
          </w:p>
        </w:tc>
      </w:tr>
      <w:tr w:rsidR="0025264C" w:rsidRPr="00755270" w14:paraId="72575F81" w14:textId="77777777" w:rsidTr="0025264C">
        <w:tblPrEx>
          <w:tblBorders>
            <w:top w:val="none" w:sz="0" w:space="0" w:color="auto"/>
          </w:tblBorders>
        </w:tblPrEx>
        <w:trPr>
          <w:jc w:val="center"/>
        </w:trPr>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52DD6A9"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FAM1</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A90E58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NA06985</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3C2B84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98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0251B4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71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A94E46F"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D0C6E8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84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0F8588E"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A A</w:t>
            </w:r>
          </w:p>
        </w:tc>
        <w:tc>
          <w:tcPr>
            <w:tcW w:w="85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26A0591"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T T</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8647E8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A A</w:t>
            </w:r>
          </w:p>
        </w:tc>
      </w:tr>
      <w:tr w:rsidR="0025264C" w:rsidRPr="00755270" w14:paraId="413CFC67" w14:textId="77777777" w:rsidTr="0025264C">
        <w:tblPrEx>
          <w:tblBorders>
            <w:top w:val="none" w:sz="0" w:space="0" w:color="auto"/>
          </w:tblBorders>
        </w:tblPrEx>
        <w:trPr>
          <w:trHeight w:val="299"/>
          <w:jc w:val="center"/>
        </w:trPr>
        <w:tc>
          <w:tcPr>
            <w:tcW w:w="85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CF7BCDE"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FAM1</w:t>
            </w:r>
          </w:p>
        </w:tc>
        <w:tc>
          <w:tcPr>
            <w:tcW w:w="85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71564C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NA06991</w:t>
            </w:r>
          </w:p>
        </w:tc>
        <w:tc>
          <w:tcPr>
            <w:tcW w:w="85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AC898E9"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98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C9F025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71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B2928A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85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50899B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84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5FD79D7"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A A</w:t>
            </w:r>
          </w:p>
        </w:tc>
        <w:tc>
          <w:tcPr>
            <w:tcW w:w="85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837F2B8"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T T</w:t>
            </w:r>
          </w:p>
        </w:tc>
        <w:tc>
          <w:tcPr>
            <w:tcW w:w="85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5672680"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A A</w:t>
            </w:r>
          </w:p>
        </w:tc>
      </w:tr>
      <w:tr w:rsidR="0025264C" w:rsidRPr="00755270" w14:paraId="64FEAB8B" w14:textId="77777777" w:rsidTr="0025264C">
        <w:trPr>
          <w:jc w:val="center"/>
        </w:trPr>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BABD79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A7A32A3"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NA06993</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CF58A4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98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2C7AC2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71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1250C18"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54DD513"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84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5F42A5E"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C T</w:t>
            </w:r>
          </w:p>
        </w:tc>
        <w:tc>
          <w:tcPr>
            <w:tcW w:w="85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30A4AA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C C</w:t>
            </w:r>
          </w:p>
        </w:tc>
        <w:tc>
          <w:tcPr>
            <w:tcW w:w="8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CDE3E09"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T T</w:t>
            </w:r>
          </w:p>
        </w:tc>
      </w:tr>
    </w:tbl>
    <w:p w14:paraId="1907F041" w14:textId="77777777" w:rsidR="0025264C" w:rsidRPr="00755270" w:rsidRDefault="0025264C" w:rsidP="0025264C">
      <w:pPr>
        <w:pStyle w:val="ListParagraph"/>
        <w:jc w:val="left"/>
        <w:rPr>
          <w:rFonts w:ascii="Garamond" w:hAnsi="Garamond"/>
        </w:rPr>
      </w:pPr>
    </w:p>
    <w:p w14:paraId="6098B1A6" w14:textId="77777777" w:rsidR="0025264C" w:rsidRPr="00755270" w:rsidRDefault="0025264C" w:rsidP="0025264C">
      <w:pPr>
        <w:pStyle w:val="ListParagraph"/>
        <w:numPr>
          <w:ilvl w:val="0"/>
          <w:numId w:val="57"/>
        </w:numPr>
        <w:jc w:val="left"/>
        <w:rPr>
          <w:rFonts w:ascii="Garamond" w:hAnsi="Garamond"/>
        </w:rPr>
      </w:pPr>
      <w:r w:rsidRPr="00755270">
        <w:rPr>
          <w:rFonts w:ascii="Garamond" w:hAnsi="Garamond"/>
        </w:rPr>
        <w:t>Map information (.map):</w:t>
      </w:r>
    </w:p>
    <w:tbl>
      <w:tblPr>
        <w:tblW w:w="0" w:type="auto"/>
        <w:jc w:val="center"/>
        <w:tblBorders>
          <w:top w:val="nil"/>
          <w:left w:val="nil"/>
          <w:right w:val="nil"/>
        </w:tblBorders>
        <w:tblLayout w:type="fixed"/>
        <w:tblLook w:val="0000" w:firstRow="0" w:lastRow="0" w:firstColumn="0" w:lastColumn="0" w:noHBand="0" w:noVBand="0"/>
      </w:tblPr>
      <w:tblGrid>
        <w:gridCol w:w="1587"/>
        <w:gridCol w:w="1587"/>
        <w:gridCol w:w="1587"/>
        <w:gridCol w:w="1587"/>
      </w:tblGrid>
      <w:tr w:rsidR="0025264C" w:rsidRPr="00755270" w14:paraId="35DFBD9F" w14:textId="77777777" w:rsidTr="0025264C">
        <w:trPr>
          <w:trHeight w:val="649"/>
          <w:jc w:val="center"/>
        </w:trPr>
        <w:tc>
          <w:tcPr>
            <w:tcW w:w="158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CE4047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Chromosome</w:t>
            </w:r>
          </w:p>
        </w:tc>
        <w:tc>
          <w:tcPr>
            <w:tcW w:w="158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28B6CC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Marker ID</w:t>
            </w:r>
          </w:p>
        </w:tc>
        <w:tc>
          <w:tcPr>
            <w:tcW w:w="158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9D895D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Genetic distance</w:t>
            </w:r>
          </w:p>
        </w:tc>
        <w:tc>
          <w:tcPr>
            <w:tcW w:w="158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4FA000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Physical Position</w:t>
            </w:r>
          </w:p>
        </w:tc>
      </w:tr>
      <w:tr w:rsidR="0025264C" w:rsidRPr="00755270" w14:paraId="50C2DFFF" w14:textId="77777777" w:rsidTr="0025264C">
        <w:tblPrEx>
          <w:tblBorders>
            <w:top w:val="none" w:sz="0" w:space="0" w:color="auto"/>
          </w:tblBorders>
        </w:tblPrEx>
        <w:trPr>
          <w:jc w:val="center"/>
        </w:trPr>
        <w:tc>
          <w:tcPr>
            <w:tcW w:w="158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37A55B3"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158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736A52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marker 1</w:t>
            </w:r>
          </w:p>
        </w:tc>
        <w:tc>
          <w:tcPr>
            <w:tcW w:w="158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66B471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158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C937A2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157104</w:t>
            </w:r>
          </w:p>
        </w:tc>
      </w:tr>
      <w:tr w:rsidR="0025264C" w:rsidRPr="00755270" w14:paraId="2C16782B" w14:textId="77777777" w:rsidTr="0025264C">
        <w:tblPrEx>
          <w:tblBorders>
            <w:top w:val="none" w:sz="0" w:space="0" w:color="auto"/>
          </w:tblBorders>
        </w:tblPrEx>
        <w:trPr>
          <w:jc w:val="center"/>
        </w:trPr>
        <w:tc>
          <w:tcPr>
            <w:tcW w:w="158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F1816B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158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A2B9B6F"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marker 2</w:t>
            </w:r>
          </w:p>
        </w:tc>
        <w:tc>
          <w:tcPr>
            <w:tcW w:w="158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5F6B2F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158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43C65B3"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1947984</w:t>
            </w:r>
          </w:p>
        </w:tc>
      </w:tr>
    </w:tbl>
    <w:p w14:paraId="22C84E69" w14:textId="0E13D823" w:rsidR="0025264C" w:rsidRPr="00755270" w:rsidRDefault="002F31F8" w:rsidP="0025264C">
      <w:pPr>
        <w:pStyle w:val="Heading3"/>
        <w:rPr>
          <w:rFonts w:ascii="Garamond" w:hAnsi="Garamond"/>
        </w:rPr>
      </w:pPr>
      <w:bookmarkStart w:id="976" w:name="_Toc492991134"/>
      <w:r w:rsidRPr="00755270">
        <w:rPr>
          <w:rFonts w:ascii="Garamond" w:hAnsi="Garamond"/>
        </w:rPr>
        <w:lastRenderedPageBreak/>
        <w:t>3.2.5</w:t>
      </w:r>
      <w:r w:rsidR="0025264C" w:rsidRPr="00755270">
        <w:rPr>
          <w:rFonts w:ascii="Garamond" w:hAnsi="Garamond"/>
        </w:rPr>
        <w:t xml:space="preserve"> Binary PLINK (the header </w:t>
      </w:r>
      <w:r w:rsidR="0025264C" w:rsidRPr="00755270">
        <w:rPr>
          <w:rFonts w:ascii="Garamond" w:hAnsi="Garamond"/>
          <w:b/>
        </w:rPr>
        <w:t>should</w:t>
      </w:r>
      <w:r w:rsidR="0025264C" w:rsidRPr="00755270">
        <w:rPr>
          <w:rFonts w:ascii="Garamond" w:hAnsi="Garamond"/>
        </w:rPr>
        <w:t xml:space="preserve"> be removed)</w:t>
      </w:r>
      <w:bookmarkEnd w:id="976"/>
    </w:p>
    <w:p w14:paraId="7974D07B" w14:textId="77777777" w:rsidR="0025264C" w:rsidRPr="00755270" w:rsidRDefault="0025264C" w:rsidP="0025264C">
      <w:pPr>
        <w:pStyle w:val="ListParagraph"/>
        <w:numPr>
          <w:ilvl w:val="0"/>
          <w:numId w:val="57"/>
        </w:numPr>
        <w:jc w:val="left"/>
        <w:rPr>
          <w:rFonts w:ascii="Garamond" w:hAnsi="Garamond"/>
        </w:rPr>
      </w:pPr>
      <w:r w:rsidRPr="00755270">
        <w:rPr>
          <w:rFonts w:ascii="Garamond" w:hAnsi="Garamond"/>
        </w:rPr>
        <w:t xml:space="preserve">Genotype data (.bed): </w:t>
      </w:r>
      <w:r w:rsidRPr="00755270">
        <w:rPr>
          <w:rFonts w:ascii="MS Mincho" w:eastAsia="MS Mincho" w:hAnsi="MS Mincho" w:cs="MS Mincho"/>
        </w:rPr>
        <w:t> </w:t>
      </w:r>
      <w:r w:rsidRPr="00755270">
        <w:rPr>
          <w:rFonts w:ascii="Garamond" w:hAnsi="Garamond"/>
        </w:rPr>
        <w:t xml:space="preserve">Please follow the instruction from </w:t>
      </w:r>
      <w:r w:rsidR="0045682B" w:rsidRPr="00755270">
        <w:rPr>
          <w:rFonts w:ascii="Garamond" w:hAnsi="Garamond"/>
          <w:rPrChange w:id="977" w:author="Poissonfish Chen" w:date="2017-09-12T14:37:00Z">
            <w:rPr>
              <w:rFonts w:ascii="Garamond" w:hAnsi="Garamond"/>
              <w:color w:val="346EB7"/>
              <w:u w:val="single" w:color="346EB7"/>
            </w:rPr>
          </w:rPrChange>
        </w:rPr>
        <w:fldChar w:fldCharType="begin"/>
      </w:r>
      <w:r w:rsidR="0045682B" w:rsidRPr="00755270">
        <w:rPr>
          <w:rFonts w:ascii="Garamond" w:hAnsi="Garamond"/>
          <w:rPrChange w:id="978" w:author="Poissonfish Chen" w:date="2017-09-12T14:37:00Z">
            <w:rPr/>
          </w:rPrChange>
        </w:rPr>
        <w:instrText xml:space="preserve"> HYPERLINK "http://www.cog-genomics.org/plink2/formats" \l "bed" </w:instrText>
      </w:r>
      <w:r w:rsidR="0045682B" w:rsidRPr="00755270">
        <w:rPr>
          <w:rFonts w:ascii="Garamond" w:hAnsi="Garamond"/>
          <w:rPrChange w:id="979" w:author="Poissonfish Chen" w:date="2017-09-12T14:37:00Z">
            <w:rPr>
              <w:rFonts w:ascii="Garamond" w:hAnsi="Garamond"/>
              <w:color w:val="346EB7"/>
              <w:u w:val="single" w:color="346EB7"/>
            </w:rPr>
          </w:rPrChange>
        </w:rPr>
        <w:fldChar w:fldCharType="separate"/>
      </w:r>
      <w:r w:rsidRPr="00755270">
        <w:rPr>
          <w:rFonts w:ascii="Garamond" w:hAnsi="Garamond"/>
          <w:color w:val="346EB7"/>
          <w:u w:val="single" w:color="346EB7"/>
        </w:rPr>
        <w:t>here</w:t>
      </w:r>
      <w:r w:rsidR="0045682B" w:rsidRPr="00755270">
        <w:rPr>
          <w:rFonts w:ascii="Garamond" w:hAnsi="Garamond"/>
          <w:color w:val="346EB7"/>
          <w:u w:val="single" w:color="346EB7"/>
          <w:rPrChange w:id="980" w:author="Poissonfish Chen" w:date="2017-09-12T14:37:00Z">
            <w:rPr>
              <w:rFonts w:ascii="Garamond" w:hAnsi="Garamond"/>
              <w:color w:val="346EB7"/>
              <w:u w:val="single" w:color="346EB7"/>
            </w:rPr>
          </w:rPrChange>
        </w:rPr>
        <w:fldChar w:fldCharType="end"/>
      </w:r>
    </w:p>
    <w:p w14:paraId="116F03AF" w14:textId="77777777" w:rsidR="0025264C" w:rsidRPr="00755270" w:rsidRDefault="0025264C" w:rsidP="0025264C">
      <w:pPr>
        <w:pStyle w:val="ListParagraph"/>
        <w:numPr>
          <w:ilvl w:val="0"/>
          <w:numId w:val="57"/>
        </w:numPr>
        <w:jc w:val="left"/>
        <w:rPr>
          <w:rFonts w:ascii="Garamond" w:hAnsi="Garamond"/>
        </w:rPr>
      </w:pPr>
      <w:r w:rsidRPr="00755270">
        <w:rPr>
          <w:rFonts w:ascii="Garamond" w:hAnsi="Garamond"/>
        </w:rPr>
        <w:t>FAM file:</w:t>
      </w:r>
    </w:p>
    <w:tbl>
      <w:tblPr>
        <w:tblW w:w="0" w:type="auto"/>
        <w:jc w:val="center"/>
        <w:tblBorders>
          <w:top w:val="nil"/>
          <w:left w:val="nil"/>
          <w:right w:val="nil"/>
        </w:tblBorders>
        <w:tblLayout w:type="fixed"/>
        <w:tblLook w:val="0000" w:firstRow="0" w:lastRow="0" w:firstColumn="0" w:lastColumn="0" w:noHBand="0" w:noVBand="0"/>
      </w:tblPr>
      <w:tblGrid>
        <w:gridCol w:w="1245"/>
        <w:gridCol w:w="1354"/>
        <w:gridCol w:w="1462"/>
        <w:gridCol w:w="1509"/>
        <w:gridCol w:w="498"/>
        <w:gridCol w:w="1213"/>
      </w:tblGrid>
      <w:tr w:rsidR="0025264C" w:rsidRPr="00755270" w14:paraId="2174CD00" w14:textId="77777777" w:rsidTr="0025264C">
        <w:trPr>
          <w:jc w:val="center"/>
        </w:trPr>
        <w:tc>
          <w:tcPr>
            <w:tcW w:w="12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AED13EF"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Family ID</w:t>
            </w:r>
          </w:p>
        </w:tc>
        <w:tc>
          <w:tcPr>
            <w:tcW w:w="135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4229CF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Sample ID</w:t>
            </w:r>
          </w:p>
        </w:tc>
        <w:tc>
          <w:tcPr>
            <w:tcW w:w="146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EED050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Paternal ID</w:t>
            </w:r>
          </w:p>
        </w:tc>
        <w:tc>
          <w:tcPr>
            <w:tcW w:w="150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5E7A29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Maternal ID</w:t>
            </w:r>
          </w:p>
        </w:tc>
        <w:tc>
          <w:tcPr>
            <w:tcW w:w="49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2550651"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Sex</w:t>
            </w:r>
          </w:p>
        </w:tc>
        <w:tc>
          <w:tcPr>
            <w:tcW w:w="121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2E0499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Affection</w:t>
            </w:r>
          </w:p>
        </w:tc>
      </w:tr>
      <w:tr w:rsidR="0025264C" w:rsidRPr="00755270" w14:paraId="1E37A69E" w14:textId="77777777" w:rsidTr="0025264C">
        <w:tblPrEx>
          <w:tblBorders>
            <w:top w:val="none" w:sz="0" w:space="0" w:color="auto"/>
          </w:tblBorders>
        </w:tblPrEx>
        <w:trPr>
          <w:jc w:val="center"/>
        </w:trPr>
        <w:tc>
          <w:tcPr>
            <w:tcW w:w="12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8E93F10"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FAM1</w:t>
            </w:r>
          </w:p>
        </w:tc>
        <w:tc>
          <w:tcPr>
            <w:tcW w:w="135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724F5E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NA06985</w:t>
            </w:r>
          </w:p>
        </w:tc>
        <w:tc>
          <w:tcPr>
            <w:tcW w:w="146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FFB1F8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150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FF61C4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49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FA757CF"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121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1E08AC0"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r>
      <w:tr w:rsidR="0025264C" w:rsidRPr="00755270" w14:paraId="4A62E037" w14:textId="77777777" w:rsidTr="0025264C">
        <w:trPr>
          <w:jc w:val="center"/>
        </w:trPr>
        <w:tc>
          <w:tcPr>
            <w:tcW w:w="124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7FFBE1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FAM1</w:t>
            </w:r>
          </w:p>
        </w:tc>
        <w:tc>
          <w:tcPr>
            <w:tcW w:w="135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92C35C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NA06991</w:t>
            </w:r>
          </w:p>
        </w:tc>
        <w:tc>
          <w:tcPr>
            <w:tcW w:w="146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018AADB"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1509"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D5F3B9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49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97D29B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121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1B6BC4F"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r>
    </w:tbl>
    <w:p w14:paraId="4E407CB0" w14:textId="77777777" w:rsidR="0025264C" w:rsidRPr="00755270" w:rsidRDefault="0025264C" w:rsidP="0025264C">
      <w:pPr>
        <w:pStyle w:val="ListParagraph"/>
        <w:jc w:val="left"/>
        <w:rPr>
          <w:rFonts w:ascii="Garamond" w:hAnsi="Garamond"/>
        </w:rPr>
      </w:pPr>
    </w:p>
    <w:p w14:paraId="1AFC5C8F" w14:textId="77777777" w:rsidR="0025264C" w:rsidRPr="00755270" w:rsidRDefault="0025264C" w:rsidP="0025264C">
      <w:pPr>
        <w:pStyle w:val="ListParagraph"/>
        <w:numPr>
          <w:ilvl w:val="0"/>
          <w:numId w:val="58"/>
        </w:numPr>
        <w:jc w:val="left"/>
        <w:rPr>
          <w:rFonts w:ascii="Garamond" w:hAnsi="Garamond"/>
        </w:rPr>
      </w:pPr>
      <w:r w:rsidRPr="00755270">
        <w:rPr>
          <w:rFonts w:ascii="Garamond" w:hAnsi="Garamond"/>
        </w:rPr>
        <w:t>BIM file:</w:t>
      </w:r>
    </w:p>
    <w:tbl>
      <w:tblPr>
        <w:tblW w:w="7824" w:type="dxa"/>
        <w:jc w:val="center"/>
        <w:tblBorders>
          <w:top w:val="nil"/>
          <w:left w:val="nil"/>
          <w:right w:val="nil"/>
        </w:tblBorders>
        <w:tblLayout w:type="fixed"/>
        <w:tblLook w:val="0000" w:firstRow="0" w:lastRow="0" w:firstColumn="0" w:lastColumn="0" w:noHBand="0" w:noVBand="0"/>
      </w:tblPr>
      <w:tblGrid>
        <w:gridCol w:w="1304"/>
        <w:gridCol w:w="1304"/>
        <w:gridCol w:w="1304"/>
        <w:gridCol w:w="1304"/>
        <w:gridCol w:w="1304"/>
        <w:gridCol w:w="1304"/>
      </w:tblGrid>
      <w:tr w:rsidR="0025264C" w:rsidRPr="00755270" w14:paraId="5D8A5F5E" w14:textId="77777777" w:rsidTr="0025264C">
        <w:trPr>
          <w:jc w:val="center"/>
        </w:trPr>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E778DA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Chromosome</w:t>
            </w:r>
          </w:p>
        </w:tc>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B81FFE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Marker ID</w:t>
            </w:r>
          </w:p>
        </w:tc>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5424E21"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 xml:space="preserve">Genetic </w:t>
            </w:r>
          </w:p>
          <w:p w14:paraId="4BBC1756"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distance</w:t>
            </w:r>
          </w:p>
        </w:tc>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9D825CC"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 xml:space="preserve">Physical </w:t>
            </w:r>
          </w:p>
          <w:p w14:paraId="442EB7A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Position</w:t>
            </w:r>
          </w:p>
        </w:tc>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F47A85A"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Allele 1</w:t>
            </w:r>
          </w:p>
        </w:tc>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B12711F"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Allele 2</w:t>
            </w:r>
          </w:p>
        </w:tc>
      </w:tr>
      <w:tr w:rsidR="0025264C" w:rsidRPr="00755270" w14:paraId="7647BEA5" w14:textId="77777777" w:rsidTr="0025264C">
        <w:tblPrEx>
          <w:tblBorders>
            <w:top w:val="none" w:sz="0" w:space="0" w:color="auto"/>
          </w:tblBorders>
        </w:tblPrEx>
        <w:trPr>
          <w:jc w:val="center"/>
        </w:trPr>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079805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03CCE8F"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marker 1</w:t>
            </w:r>
          </w:p>
        </w:tc>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7CD3F0E"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7F8E6B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157104</w:t>
            </w:r>
          </w:p>
        </w:tc>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2B799C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A</w:t>
            </w:r>
          </w:p>
        </w:tc>
        <w:tc>
          <w:tcPr>
            <w:tcW w:w="130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8942477"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C</w:t>
            </w:r>
          </w:p>
        </w:tc>
      </w:tr>
      <w:tr w:rsidR="0025264C" w:rsidRPr="00755270" w14:paraId="19CF2454" w14:textId="77777777" w:rsidTr="0025264C">
        <w:trPr>
          <w:jc w:val="center"/>
        </w:trPr>
        <w:tc>
          <w:tcPr>
            <w:tcW w:w="130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969C2D8"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w:t>
            </w:r>
          </w:p>
        </w:tc>
        <w:tc>
          <w:tcPr>
            <w:tcW w:w="130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9649889"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marker 2</w:t>
            </w:r>
          </w:p>
        </w:tc>
        <w:tc>
          <w:tcPr>
            <w:tcW w:w="130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33C7EDD"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w:t>
            </w:r>
          </w:p>
        </w:tc>
        <w:tc>
          <w:tcPr>
            <w:tcW w:w="130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2DB9584"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1947984</w:t>
            </w:r>
          </w:p>
        </w:tc>
        <w:tc>
          <w:tcPr>
            <w:tcW w:w="130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D03A965"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A</w:t>
            </w:r>
          </w:p>
        </w:tc>
        <w:tc>
          <w:tcPr>
            <w:tcW w:w="130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0864342" w14:textId="77777777" w:rsidR="0025264C" w:rsidRPr="00755270" w:rsidRDefault="0025264C" w:rsidP="0025264C">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T</w:t>
            </w:r>
          </w:p>
        </w:tc>
      </w:tr>
    </w:tbl>
    <w:p w14:paraId="555C2287" w14:textId="77777777" w:rsidR="00061F10" w:rsidRPr="00755270" w:rsidRDefault="00061F10" w:rsidP="00061F10">
      <w:pPr>
        <w:autoSpaceDE w:val="0"/>
        <w:autoSpaceDN w:val="0"/>
        <w:adjustRightInd w:val="0"/>
        <w:spacing w:after="0" w:line="240" w:lineRule="auto"/>
        <w:jc w:val="left"/>
        <w:rPr>
          <w:rFonts w:ascii="Garamond" w:hAnsi="Garamond" w:cs="Helvetica"/>
          <w:sz w:val="28"/>
          <w:szCs w:val="28"/>
        </w:rPr>
      </w:pPr>
    </w:p>
    <w:p w14:paraId="74BEF120" w14:textId="4ECA1E00" w:rsidR="00AC2449" w:rsidRPr="00755270" w:rsidRDefault="002F31F8" w:rsidP="005C6CE0">
      <w:pPr>
        <w:pStyle w:val="Heading2"/>
        <w:rPr>
          <w:rFonts w:ascii="Garamond" w:hAnsi="Garamond"/>
          <w:rPrChange w:id="981" w:author="Poissonfish Chen" w:date="2017-09-12T14:37:00Z">
            <w:rPr/>
          </w:rPrChange>
        </w:rPr>
      </w:pPr>
      <w:bookmarkStart w:id="982" w:name="_Toc492991135"/>
      <w:r w:rsidRPr="00755270">
        <w:rPr>
          <w:rFonts w:ascii="Garamond" w:hAnsi="Garamond"/>
          <w:rPrChange w:id="983" w:author="Poissonfish Chen" w:date="2017-09-12T14:37:00Z">
            <w:rPr/>
          </w:rPrChange>
        </w:rPr>
        <w:t>3.3</w:t>
      </w:r>
      <w:r w:rsidR="00AC2449" w:rsidRPr="00755270">
        <w:rPr>
          <w:rFonts w:ascii="Garamond" w:hAnsi="Garamond"/>
          <w:rPrChange w:id="984" w:author="Poissonfish Chen" w:date="2017-09-12T14:37:00Z">
            <w:rPr/>
          </w:rPrChange>
        </w:rPr>
        <w:t xml:space="preserve"> Covariates</w:t>
      </w:r>
      <w:bookmarkEnd w:id="982"/>
    </w:p>
    <w:p w14:paraId="5C355B60" w14:textId="3AEDB473" w:rsidR="00AC2449" w:rsidRPr="00755270" w:rsidRDefault="00AC2449" w:rsidP="00AC2449">
      <w:pPr>
        <w:pStyle w:val="ListParagraph"/>
        <w:numPr>
          <w:ilvl w:val="0"/>
          <w:numId w:val="59"/>
        </w:numPr>
        <w:jc w:val="left"/>
        <w:rPr>
          <w:rFonts w:ascii="Garamond" w:hAnsi="Garamond"/>
        </w:rPr>
      </w:pPr>
      <w:r w:rsidRPr="00755270">
        <w:rPr>
          <w:rFonts w:ascii="Garamond" w:hAnsi="Garamond"/>
        </w:rPr>
        <w:t xml:space="preserve">Demo format for a </w:t>
      </w:r>
      <w:r w:rsidR="002F31F8" w:rsidRPr="00755270">
        <w:rPr>
          <w:rFonts w:ascii="Garamond" w:hAnsi="Garamond"/>
        </w:rPr>
        <w:t>covariate</w:t>
      </w:r>
      <w:r w:rsidRPr="00755270">
        <w:rPr>
          <w:rFonts w:ascii="Garamond" w:hAnsi="Garamond"/>
        </w:rPr>
        <w:t xml:space="preserve"> file. The header is </w:t>
      </w:r>
      <w:r w:rsidRPr="00755270">
        <w:rPr>
          <w:rFonts w:ascii="Garamond" w:hAnsi="Garamond"/>
          <w:b/>
          <w:bCs/>
        </w:rPr>
        <w:t>required</w:t>
      </w:r>
      <w:r w:rsidRPr="00755270">
        <w:rPr>
          <w:rFonts w:ascii="Garamond" w:hAnsi="Garamond"/>
        </w:rPr>
        <w:t xml:space="preserve"> to be provided:</w:t>
      </w:r>
    </w:p>
    <w:tbl>
      <w:tblPr>
        <w:tblW w:w="0" w:type="auto"/>
        <w:jc w:val="center"/>
        <w:tblBorders>
          <w:top w:val="nil"/>
          <w:left w:val="nil"/>
          <w:right w:val="nil"/>
        </w:tblBorders>
        <w:tblLayout w:type="fixed"/>
        <w:tblLook w:val="0000" w:firstRow="0" w:lastRow="0" w:firstColumn="0" w:lastColumn="0" w:noHBand="0" w:noVBand="0"/>
      </w:tblPr>
      <w:tblGrid>
        <w:gridCol w:w="1416"/>
        <w:gridCol w:w="1572"/>
        <w:gridCol w:w="1416"/>
      </w:tblGrid>
      <w:tr w:rsidR="00AC2449" w:rsidRPr="00755270" w14:paraId="27C80A87" w14:textId="77777777" w:rsidTr="00E06A66">
        <w:trPr>
          <w:jc w:val="center"/>
        </w:trPr>
        <w:tc>
          <w:tcPr>
            <w:tcW w:w="141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5FF4A5F"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PC1</w:t>
            </w:r>
          </w:p>
        </w:tc>
        <w:tc>
          <w:tcPr>
            <w:tcW w:w="157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DD4BF7B"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PC2</w:t>
            </w:r>
          </w:p>
        </w:tc>
        <w:tc>
          <w:tcPr>
            <w:tcW w:w="141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5C2A886"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PC3</w:t>
            </w:r>
          </w:p>
        </w:tc>
      </w:tr>
      <w:tr w:rsidR="00AC2449" w:rsidRPr="00755270" w14:paraId="03A4B3CE" w14:textId="77777777" w:rsidTr="00E06A66">
        <w:tblPrEx>
          <w:tblBorders>
            <w:top w:val="none" w:sz="0" w:space="0" w:color="auto"/>
          </w:tblBorders>
        </w:tblPrEx>
        <w:trPr>
          <w:jc w:val="center"/>
        </w:trPr>
        <w:tc>
          <w:tcPr>
            <w:tcW w:w="141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0489B75"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-1.8942149</w:t>
            </w:r>
          </w:p>
        </w:tc>
        <w:tc>
          <w:tcPr>
            <w:tcW w:w="157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C80BD1B"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-4.91532916</w:t>
            </w:r>
          </w:p>
        </w:tc>
        <w:tc>
          <w:tcPr>
            <w:tcW w:w="141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1E39A56"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0.8674568</w:t>
            </w:r>
          </w:p>
        </w:tc>
      </w:tr>
      <w:tr w:rsidR="00AC2449" w:rsidRPr="00755270" w14:paraId="62EDB22A" w14:textId="77777777" w:rsidTr="00E06A66">
        <w:tblPrEx>
          <w:tblBorders>
            <w:top w:val="none" w:sz="0" w:space="0" w:color="auto"/>
          </w:tblBorders>
        </w:tblPrEx>
        <w:trPr>
          <w:jc w:val="center"/>
        </w:trPr>
        <w:tc>
          <w:tcPr>
            <w:tcW w:w="141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092A227"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1.6858820</w:t>
            </w:r>
          </w:p>
        </w:tc>
        <w:tc>
          <w:tcPr>
            <w:tcW w:w="157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4639479"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-5.08378277</w:t>
            </w:r>
          </w:p>
        </w:tc>
        <w:tc>
          <w:tcPr>
            <w:tcW w:w="141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B43CBC9"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-0.4069675</w:t>
            </w:r>
          </w:p>
        </w:tc>
      </w:tr>
      <w:tr w:rsidR="00AC2449" w:rsidRPr="00755270" w14:paraId="1B20FD44" w14:textId="77777777" w:rsidTr="00E06A66">
        <w:trPr>
          <w:jc w:val="center"/>
        </w:trPr>
        <w:tc>
          <w:tcPr>
            <w:tcW w:w="141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3D8CE6C"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0.2579269</w:t>
            </w:r>
          </w:p>
        </w:tc>
        <w:tc>
          <w:tcPr>
            <w:tcW w:w="157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F73E4EB"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-6.29547725</w:t>
            </w:r>
          </w:p>
        </w:tc>
        <w:tc>
          <w:tcPr>
            <w:tcW w:w="141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C21E37C"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2.6867939</w:t>
            </w:r>
          </w:p>
        </w:tc>
      </w:tr>
    </w:tbl>
    <w:p w14:paraId="610B1B9A" w14:textId="77777777" w:rsidR="00AC2449" w:rsidRPr="00755270" w:rsidRDefault="00AC2449" w:rsidP="005C6CE0">
      <w:pPr>
        <w:autoSpaceDE w:val="0"/>
        <w:autoSpaceDN w:val="0"/>
        <w:adjustRightInd w:val="0"/>
        <w:spacing w:after="0" w:line="240" w:lineRule="auto"/>
        <w:jc w:val="left"/>
        <w:rPr>
          <w:rFonts w:ascii="Garamond" w:hAnsi="Garamond" w:cs="Helvetica"/>
          <w:sz w:val="28"/>
          <w:szCs w:val="28"/>
        </w:rPr>
      </w:pPr>
    </w:p>
    <w:p w14:paraId="022ED60A" w14:textId="4C30806F" w:rsidR="00AC2449" w:rsidRPr="00755270" w:rsidRDefault="002F31F8" w:rsidP="005C6CE0">
      <w:pPr>
        <w:pStyle w:val="Heading2"/>
        <w:rPr>
          <w:rFonts w:ascii="Garamond" w:hAnsi="Garamond"/>
          <w:rPrChange w:id="985" w:author="Poissonfish Chen" w:date="2017-09-12T14:37:00Z">
            <w:rPr/>
          </w:rPrChange>
        </w:rPr>
      </w:pPr>
      <w:bookmarkStart w:id="986" w:name="_Toc492991136"/>
      <w:r w:rsidRPr="00755270">
        <w:rPr>
          <w:rFonts w:ascii="Garamond" w:hAnsi="Garamond"/>
          <w:rPrChange w:id="987" w:author="Poissonfish Chen" w:date="2017-09-12T14:37:00Z">
            <w:rPr/>
          </w:rPrChange>
        </w:rPr>
        <w:t>3.4</w:t>
      </w:r>
      <w:r w:rsidR="00AC2449" w:rsidRPr="00755270">
        <w:rPr>
          <w:rFonts w:ascii="Garamond" w:hAnsi="Garamond"/>
          <w:rPrChange w:id="988" w:author="Poissonfish Chen" w:date="2017-09-12T14:37:00Z">
            <w:rPr/>
          </w:rPrChange>
        </w:rPr>
        <w:t xml:space="preserve"> Kinship</w:t>
      </w:r>
      <w:bookmarkEnd w:id="986"/>
    </w:p>
    <w:p w14:paraId="59D5F11B" w14:textId="77777777" w:rsidR="00AC2449" w:rsidRPr="00755270" w:rsidRDefault="00AC2449" w:rsidP="00AC2449">
      <w:pPr>
        <w:pStyle w:val="ListParagraph"/>
        <w:numPr>
          <w:ilvl w:val="0"/>
          <w:numId w:val="59"/>
        </w:numPr>
        <w:jc w:val="left"/>
        <w:rPr>
          <w:rFonts w:ascii="Garamond" w:hAnsi="Garamond"/>
        </w:rPr>
      </w:pPr>
      <w:r w:rsidRPr="00755270">
        <w:rPr>
          <w:rFonts w:ascii="Garamond" w:hAnsi="Garamond"/>
        </w:rPr>
        <w:t xml:space="preserve">Demo format for a kinship file. Taxa name is </w:t>
      </w:r>
      <w:r w:rsidRPr="00755270">
        <w:rPr>
          <w:rFonts w:ascii="Garamond" w:hAnsi="Garamond"/>
          <w:b/>
          <w:bCs/>
        </w:rPr>
        <w:t>required</w:t>
      </w:r>
      <w:r w:rsidRPr="00755270">
        <w:rPr>
          <w:rFonts w:ascii="Garamond" w:hAnsi="Garamond"/>
        </w:rPr>
        <w:t xml:space="preserve"> while the header can be omitted:</w:t>
      </w:r>
    </w:p>
    <w:tbl>
      <w:tblPr>
        <w:tblW w:w="0" w:type="auto"/>
        <w:jc w:val="center"/>
        <w:tblBorders>
          <w:top w:val="nil"/>
          <w:left w:val="nil"/>
          <w:right w:val="nil"/>
        </w:tblBorders>
        <w:tblLayout w:type="fixed"/>
        <w:tblLook w:val="0000" w:firstRow="0" w:lastRow="0" w:firstColumn="0" w:lastColumn="0" w:noHBand="0" w:noVBand="0"/>
      </w:tblPr>
      <w:tblGrid>
        <w:gridCol w:w="1136"/>
        <w:gridCol w:w="1479"/>
        <w:gridCol w:w="1479"/>
        <w:gridCol w:w="1479"/>
      </w:tblGrid>
      <w:tr w:rsidR="00AC2449" w:rsidRPr="00755270" w14:paraId="1708EA2E" w14:textId="77777777" w:rsidTr="00E06A66">
        <w:trPr>
          <w:jc w:val="center"/>
        </w:trPr>
        <w:tc>
          <w:tcPr>
            <w:tcW w:w="113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F8F90D8"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taxa</w:t>
            </w:r>
          </w:p>
        </w:tc>
        <w:tc>
          <w:tcPr>
            <w:tcW w:w="147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1B49EDD"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sample 1</w:t>
            </w:r>
          </w:p>
        </w:tc>
        <w:tc>
          <w:tcPr>
            <w:tcW w:w="147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93F4972"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sample 2</w:t>
            </w:r>
          </w:p>
        </w:tc>
        <w:tc>
          <w:tcPr>
            <w:tcW w:w="147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BF166FE"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sample 3</w:t>
            </w:r>
          </w:p>
        </w:tc>
      </w:tr>
      <w:tr w:rsidR="00AC2449" w:rsidRPr="00755270" w14:paraId="2D485741" w14:textId="77777777" w:rsidTr="00E06A66">
        <w:tblPrEx>
          <w:tblBorders>
            <w:top w:val="none" w:sz="0" w:space="0" w:color="auto"/>
          </w:tblBorders>
        </w:tblPrEx>
        <w:trPr>
          <w:jc w:val="center"/>
        </w:trPr>
        <w:tc>
          <w:tcPr>
            <w:tcW w:w="113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C0C9A43"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sample 1</w:t>
            </w:r>
          </w:p>
        </w:tc>
        <w:tc>
          <w:tcPr>
            <w:tcW w:w="147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A86D4FC"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2.00000000</w:t>
            </w:r>
          </w:p>
        </w:tc>
        <w:tc>
          <w:tcPr>
            <w:tcW w:w="147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1A57674"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0.22883683</w:t>
            </w:r>
          </w:p>
        </w:tc>
        <w:tc>
          <w:tcPr>
            <w:tcW w:w="147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3BE0EBF"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0.22932180</w:t>
            </w:r>
          </w:p>
        </w:tc>
      </w:tr>
      <w:tr w:rsidR="00AC2449" w:rsidRPr="00755270" w14:paraId="63BDEA96" w14:textId="77777777" w:rsidTr="00E06A66">
        <w:tblPrEx>
          <w:tblBorders>
            <w:top w:val="none" w:sz="0" w:space="0" w:color="auto"/>
          </w:tblBorders>
        </w:tblPrEx>
        <w:trPr>
          <w:jc w:val="center"/>
        </w:trPr>
        <w:tc>
          <w:tcPr>
            <w:tcW w:w="1136"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B483659"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sample 2</w:t>
            </w:r>
          </w:p>
        </w:tc>
        <w:tc>
          <w:tcPr>
            <w:tcW w:w="1479"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C59D717"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0.22883683</w:t>
            </w:r>
          </w:p>
        </w:tc>
        <w:tc>
          <w:tcPr>
            <w:tcW w:w="1479"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D9D5045"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2.00000000</w:t>
            </w:r>
          </w:p>
        </w:tc>
        <w:tc>
          <w:tcPr>
            <w:tcW w:w="1479"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71D2268"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0.24496455</w:t>
            </w:r>
          </w:p>
        </w:tc>
      </w:tr>
      <w:tr w:rsidR="00AC2449" w:rsidRPr="00755270" w14:paraId="6CF56009" w14:textId="77777777" w:rsidTr="00E06A66">
        <w:trPr>
          <w:jc w:val="center"/>
        </w:trPr>
        <w:tc>
          <w:tcPr>
            <w:tcW w:w="1136"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7DD7189"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sample 3</w:t>
            </w:r>
          </w:p>
        </w:tc>
        <w:tc>
          <w:tcPr>
            <w:tcW w:w="147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5593D9B"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0.22932180</w:t>
            </w:r>
          </w:p>
        </w:tc>
        <w:tc>
          <w:tcPr>
            <w:tcW w:w="147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B9D3CEC"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0.24496455</w:t>
            </w:r>
          </w:p>
        </w:tc>
        <w:tc>
          <w:tcPr>
            <w:tcW w:w="147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A370CDD"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2.00000000</w:t>
            </w:r>
          </w:p>
        </w:tc>
      </w:tr>
    </w:tbl>
    <w:p w14:paraId="1C722CBD" w14:textId="77777777" w:rsidR="00AC2449" w:rsidRPr="00755270" w:rsidRDefault="00AC2449" w:rsidP="00AC2449">
      <w:pPr>
        <w:pStyle w:val="ListParagraph"/>
        <w:jc w:val="left"/>
        <w:rPr>
          <w:rFonts w:ascii="Garamond" w:hAnsi="Garamond"/>
        </w:rPr>
      </w:pPr>
    </w:p>
    <w:p w14:paraId="632AFEB0" w14:textId="77777777" w:rsidR="00AC2449" w:rsidRPr="00755270" w:rsidRDefault="00AC2449" w:rsidP="00AC2449">
      <w:pPr>
        <w:pStyle w:val="ListParagraph"/>
        <w:numPr>
          <w:ilvl w:val="0"/>
          <w:numId w:val="59"/>
        </w:numPr>
        <w:jc w:val="left"/>
        <w:rPr>
          <w:rFonts w:ascii="Garamond" w:hAnsi="Garamond"/>
        </w:rPr>
      </w:pPr>
      <w:r w:rsidRPr="00755270">
        <w:rPr>
          <w:rFonts w:ascii="Garamond" w:hAnsi="Garamond"/>
        </w:rPr>
        <w:t>If there is no user-define kinship, a kinship will be generated by the selected package:</w:t>
      </w:r>
    </w:p>
    <w:tbl>
      <w:tblPr>
        <w:tblW w:w="0" w:type="auto"/>
        <w:jc w:val="center"/>
        <w:tblBorders>
          <w:top w:val="nil"/>
          <w:left w:val="nil"/>
          <w:right w:val="nil"/>
        </w:tblBorders>
        <w:tblLayout w:type="fixed"/>
        <w:tblLook w:val="0000" w:firstRow="0" w:lastRow="0" w:firstColumn="0" w:lastColumn="0" w:noHBand="0" w:noVBand="0"/>
      </w:tblPr>
      <w:tblGrid>
        <w:gridCol w:w="1244"/>
        <w:gridCol w:w="2715"/>
      </w:tblGrid>
      <w:tr w:rsidR="00AC2449" w:rsidRPr="00755270" w14:paraId="2ED234F5" w14:textId="77777777" w:rsidTr="00E06A66">
        <w:trPr>
          <w:trHeight w:val="328"/>
          <w:jc w:val="center"/>
        </w:trPr>
        <w:tc>
          <w:tcPr>
            <w:tcW w:w="124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3799057"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Package</w:t>
            </w:r>
          </w:p>
        </w:tc>
        <w:tc>
          <w:tcPr>
            <w:tcW w:w="271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9A30A62"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b/>
                <w:bCs/>
                <w:sz w:val="18"/>
                <w:szCs w:val="18"/>
              </w:rPr>
            </w:pPr>
            <w:r w:rsidRPr="00755270">
              <w:rPr>
                <w:rFonts w:ascii="Garamond" w:hAnsi="Garamond" w:cs="Helvetica"/>
                <w:b/>
                <w:bCs/>
                <w:sz w:val="18"/>
                <w:szCs w:val="18"/>
              </w:rPr>
              <w:t>Kinship algorithm</w:t>
            </w:r>
          </w:p>
        </w:tc>
      </w:tr>
      <w:tr w:rsidR="00AC2449" w:rsidRPr="00755270" w14:paraId="305E59BD" w14:textId="77777777" w:rsidTr="00E06A66">
        <w:tblPrEx>
          <w:tblBorders>
            <w:top w:val="none" w:sz="0" w:space="0" w:color="auto"/>
          </w:tblBorders>
        </w:tblPrEx>
        <w:trPr>
          <w:jc w:val="center"/>
        </w:trPr>
        <w:tc>
          <w:tcPr>
            <w:tcW w:w="124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1466F4C"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GAPIT</w:t>
            </w:r>
          </w:p>
        </w:tc>
        <w:tc>
          <w:tcPr>
            <w:tcW w:w="271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6289DB7"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VanRaden (</w:t>
            </w:r>
            <w:r w:rsidRPr="00755270">
              <w:rPr>
                <w:rFonts w:ascii="Garamond" w:hAnsi="Garamond" w:cs="Helvetica"/>
                <w:i/>
                <w:sz w:val="18"/>
                <w:szCs w:val="18"/>
              </w:rPr>
              <w:t>VanRaden, 2008</w:t>
            </w:r>
            <w:r w:rsidRPr="00755270">
              <w:rPr>
                <w:rFonts w:ascii="Garamond" w:hAnsi="Garamond" w:cs="Helvetica"/>
                <w:sz w:val="18"/>
                <w:szCs w:val="18"/>
              </w:rPr>
              <w:t xml:space="preserve">), </w:t>
            </w:r>
          </w:p>
          <w:p w14:paraId="2F37268F"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Loiselle (</w:t>
            </w:r>
            <w:r w:rsidRPr="00755270">
              <w:rPr>
                <w:rFonts w:ascii="Garamond" w:hAnsi="Garamond" w:cs="Helvetica"/>
                <w:i/>
                <w:sz w:val="18"/>
                <w:szCs w:val="18"/>
              </w:rPr>
              <w:t xml:space="preserve">Loiselle </w:t>
            </w:r>
            <w:r w:rsidRPr="00755270">
              <w:rPr>
                <w:rFonts w:ascii="Garamond" w:hAnsi="Garamond" w:cs="Helvetica"/>
                <w:i/>
                <w:iCs/>
                <w:sz w:val="18"/>
                <w:szCs w:val="18"/>
              </w:rPr>
              <w:t>et al.</w:t>
            </w:r>
            <w:r w:rsidRPr="00755270">
              <w:rPr>
                <w:rFonts w:ascii="Garamond" w:hAnsi="Garamond" w:cs="Helvetica"/>
                <w:i/>
                <w:sz w:val="18"/>
                <w:szCs w:val="18"/>
              </w:rPr>
              <w:t>, 1995</w:t>
            </w:r>
            <w:r w:rsidRPr="00755270">
              <w:rPr>
                <w:rFonts w:ascii="Garamond" w:hAnsi="Garamond" w:cs="Helvetica"/>
                <w:sz w:val="18"/>
                <w:szCs w:val="18"/>
              </w:rPr>
              <w:t xml:space="preserve">) </w:t>
            </w:r>
          </w:p>
          <w:p w14:paraId="71CF14D0"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or EMMA (</w:t>
            </w:r>
            <w:r w:rsidRPr="00755270">
              <w:rPr>
                <w:rFonts w:ascii="Garamond" w:hAnsi="Garamond" w:cs="Helvetica"/>
                <w:i/>
                <w:sz w:val="18"/>
                <w:szCs w:val="18"/>
              </w:rPr>
              <w:t xml:space="preserve">Kang </w:t>
            </w:r>
            <w:r w:rsidRPr="00755270">
              <w:rPr>
                <w:rFonts w:ascii="Garamond" w:hAnsi="Garamond" w:cs="Helvetica"/>
                <w:i/>
                <w:iCs/>
                <w:sz w:val="18"/>
                <w:szCs w:val="18"/>
              </w:rPr>
              <w:t>et al.</w:t>
            </w:r>
            <w:r w:rsidRPr="00755270">
              <w:rPr>
                <w:rFonts w:ascii="Garamond" w:hAnsi="Garamond" w:cs="Helvetica"/>
                <w:i/>
                <w:sz w:val="18"/>
                <w:szCs w:val="18"/>
              </w:rPr>
              <w:t>, 2008</w:t>
            </w:r>
            <w:r w:rsidRPr="00755270">
              <w:rPr>
                <w:rFonts w:ascii="Garamond" w:hAnsi="Garamond" w:cs="Helvetica"/>
                <w:sz w:val="18"/>
                <w:szCs w:val="18"/>
              </w:rPr>
              <w:t>)</w:t>
            </w:r>
          </w:p>
        </w:tc>
      </w:tr>
      <w:tr w:rsidR="00AC2449" w:rsidRPr="00755270" w14:paraId="0284D8B6" w14:textId="77777777" w:rsidTr="00E06A66">
        <w:tblPrEx>
          <w:tblBorders>
            <w:top w:val="none" w:sz="0" w:space="0" w:color="auto"/>
          </w:tblBorders>
        </w:tblPrEx>
        <w:trPr>
          <w:jc w:val="center"/>
        </w:trPr>
        <w:tc>
          <w:tcPr>
            <w:tcW w:w="124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EA569F9"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FarmCPU</w:t>
            </w:r>
          </w:p>
        </w:tc>
        <w:tc>
          <w:tcPr>
            <w:tcW w:w="271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ADF45C8"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FARM-CPU (</w:t>
            </w:r>
            <w:r w:rsidRPr="00755270">
              <w:rPr>
                <w:rFonts w:ascii="Garamond" w:hAnsi="Garamond" w:cs="Helvetica"/>
                <w:i/>
                <w:sz w:val="18"/>
                <w:szCs w:val="18"/>
              </w:rPr>
              <w:t xml:space="preserve">Liu </w:t>
            </w:r>
            <w:r w:rsidRPr="00755270">
              <w:rPr>
                <w:rFonts w:ascii="Garamond" w:hAnsi="Garamond" w:cs="Helvetica"/>
                <w:i/>
                <w:iCs/>
                <w:sz w:val="18"/>
                <w:szCs w:val="18"/>
              </w:rPr>
              <w:t>et al.</w:t>
            </w:r>
            <w:r w:rsidRPr="00755270">
              <w:rPr>
                <w:rFonts w:ascii="Garamond" w:hAnsi="Garamond" w:cs="Helvetica"/>
                <w:i/>
                <w:sz w:val="18"/>
                <w:szCs w:val="18"/>
              </w:rPr>
              <w:t>, 2016</w:t>
            </w:r>
            <w:r w:rsidRPr="00755270">
              <w:rPr>
                <w:rFonts w:ascii="Garamond" w:hAnsi="Garamond" w:cs="Helvetica"/>
                <w:sz w:val="18"/>
                <w:szCs w:val="18"/>
              </w:rPr>
              <w:t>)</w:t>
            </w:r>
          </w:p>
        </w:tc>
      </w:tr>
      <w:tr w:rsidR="00AC2449" w:rsidRPr="00755270" w14:paraId="4F40DEE2" w14:textId="77777777" w:rsidTr="00E06A66">
        <w:tblPrEx>
          <w:tblBorders>
            <w:top w:val="none" w:sz="0" w:space="0" w:color="auto"/>
          </w:tblBorders>
        </w:tblPrEx>
        <w:trPr>
          <w:jc w:val="center"/>
        </w:trPr>
        <w:tc>
          <w:tcPr>
            <w:tcW w:w="124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D7A636F"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PLINK</w:t>
            </w:r>
          </w:p>
        </w:tc>
        <w:tc>
          <w:tcPr>
            <w:tcW w:w="271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B455E57"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Not available</w:t>
            </w:r>
          </w:p>
        </w:tc>
      </w:tr>
      <w:tr w:rsidR="00AC2449" w:rsidRPr="00755270" w14:paraId="017787A9" w14:textId="77777777" w:rsidTr="00E06A66">
        <w:tblPrEx>
          <w:tblBorders>
            <w:top w:val="none" w:sz="0" w:space="0" w:color="auto"/>
          </w:tblBorders>
        </w:tblPrEx>
        <w:trPr>
          <w:jc w:val="center"/>
        </w:trPr>
        <w:tc>
          <w:tcPr>
            <w:tcW w:w="124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6B3758C"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rrBLUP</w:t>
            </w:r>
          </w:p>
        </w:tc>
        <w:tc>
          <w:tcPr>
            <w:tcW w:w="271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DB12F7D"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VanRaden (</w:t>
            </w:r>
            <w:r w:rsidRPr="00755270">
              <w:rPr>
                <w:rFonts w:ascii="Garamond" w:hAnsi="Garamond" w:cs="Helvetica"/>
                <w:i/>
                <w:sz w:val="18"/>
                <w:szCs w:val="18"/>
              </w:rPr>
              <w:t>VanRaden, 2008</w:t>
            </w:r>
            <w:r w:rsidRPr="00755270">
              <w:rPr>
                <w:rFonts w:ascii="Garamond" w:hAnsi="Garamond" w:cs="Helvetica"/>
                <w:sz w:val="18"/>
                <w:szCs w:val="18"/>
              </w:rPr>
              <w:t>)</w:t>
            </w:r>
          </w:p>
        </w:tc>
      </w:tr>
      <w:tr w:rsidR="00AC2449" w:rsidRPr="00755270" w14:paraId="6B09481C" w14:textId="77777777" w:rsidTr="00E06A66">
        <w:trPr>
          <w:jc w:val="center"/>
        </w:trPr>
        <w:tc>
          <w:tcPr>
            <w:tcW w:w="124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19C092D"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BGLR</w:t>
            </w:r>
          </w:p>
        </w:tc>
        <w:tc>
          <w:tcPr>
            <w:tcW w:w="271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A18F8B0" w14:textId="77777777" w:rsidR="00AC2449" w:rsidRPr="00755270" w:rsidRDefault="00AC2449" w:rsidP="00E06A66">
            <w:pPr>
              <w:autoSpaceDE w:val="0"/>
              <w:autoSpaceDN w:val="0"/>
              <w:adjustRightInd w:val="0"/>
              <w:spacing w:after="0" w:line="240" w:lineRule="auto"/>
              <w:ind w:left="720" w:hanging="720"/>
              <w:jc w:val="left"/>
              <w:rPr>
                <w:rFonts w:ascii="Garamond" w:hAnsi="Garamond" w:cs="Helvetica"/>
                <w:sz w:val="18"/>
                <w:szCs w:val="18"/>
              </w:rPr>
            </w:pPr>
            <w:r w:rsidRPr="00755270">
              <w:rPr>
                <w:rFonts w:ascii="Garamond" w:hAnsi="Garamond" w:cs="Helvetica"/>
                <w:sz w:val="18"/>
                <w:szCs w:val="18"/>
              </w:rPr>
              <w:t>User-provided</w:t>
            </w:r>
          </w:p>
        </w:tc>
      </w:tr>
    </w:tbl>
    <w:p w14:paraId="4AA58968" w14:textId="77777777" w:rsidR="00061F10" w:rsidRPr="00755270" w:rsidRDefault="00061F10" w:rsidP="00061F10">
      <w:pPr>
        <w:autoSpaceDE w:val="0"/>
        <w:autoSpaceDN w:val="0"/>
        <w:adjustRightInd w:val="0"/>
        <w:spacing w:after="0" w:line="240" w:lineRule="auto"/>
        <w:jc w:val="left"/>
        <w:rPr>
          <w:rFonts w:ascii="Garamond" w:hAnsi="Garamond" w:cs="Helvetica"/>
          <w:sz w:val="28"/>
          <w:szCs w:val="28"/>
        </w:rPr>
      </w:pPr>
    </w:p>
    <w:p w14:paraId="4B9537FE" w14:textId="77777777" w:rsidR="00061F10" w:rsidRPr="00755270" w:rsidRDefault="00061F10" w:rsidP="00061F10">
      <w:pPr>
        <w:autoSpaceDE w:val="0"/>
        <w:autoSpaceDN w:val="0"/>
        <w:adjustRightInd w:val="0"/>
        <w:spacing w:after="0" w:line="240" w:lineRule="auto"/>
        <w:jc w:val="left"/>
        <w:rPr>
          <w:rFonts w:ascii="Garamond" w:hAnsi="Garamond" w:cs="Helvetica"/>
          <w:sz w:val="28"/>
          <w:szCs w:val="28"/>
        </w:rPr>
      </w:pPr>
    </w:p>
    <w:p w14:paraId="50C8A1E4" w14:textId="77777777" w:rsidR="002F31F8" w:rsidRPr="00755270" w:rsidRDefault="002F31F8" w:rsidP="00061F10">
      <w:pPr>
        <w:autoSpaceDE w:val="0"/>
        <w:autoSpaceDN w:val="0"/>
        <w:adjustRightInd w:val="0"/>
        <w:spacing w:after="0" w:line="240" w:lineRule="auto"/>
        <w:jc w:val="left"/>
        <w:rPr>
          <w:rFonts w:ascii="Garamond" w:hAnsi="Garamond" w:cs="Helvetica"/>
          <w:sz w:val="28"/>
          <w:szCs w:val="28"/>
        </w:rPr>
      </w:pPr>
    </w:p>
    <w:p w14:paraId="5B1EFF3A" w14:textId="77777777" w:rsidR="002F31F8" w:rsidRPr="00755270" w:rsidRDefault="002F31F8" w:rsidP="00061F10">
      <w:pPr>
        <w:autoSpaceDE w:val="0"/>
        <w:autoSpaceDN w:val="0"/>
        <w:adjustRightInd w:val="0"/>
        <w:spacing w:after="0" w:line="240" w:lineRule="auto"/>
        <w:jc w:val="left"/>
        <w:rPr>
          <w:rFonts w:ascii="Garamond" w:hAnsi="Garamond" w:cs="Helvetica"/>
          <w:sz w:val="28"/>
          <w:szCs w:val="28"/>
        </w:rPr>
      </w:pPr>
    </w:p>
    <w:p w14:paraId="4F322CEF" w14:textId="77777777" w:rsidR="002F31F8" w:rsidRPr="00755270" w:rsidRDefault="002F31F8" w:rsidP="00061F10">
      <w:pPr>
        <w:autoSpaceDE w:val="0"/>
        <w:autoSpaceDN w:val="0"/>
        <w:adjustRightInd w:val="0"/>
        <w:spacing w:after="0" w:line="240" w:lineRule="auto"/>
        <w:jc w:val="left"/>
        <w:rPr>
          <w:rFonts w:ascii="Garamond" w:hAnsi="Garamond" w:cs="Helvetica"/>
          <w:sz w:val="28"/>
          <w:szCs w:val="28"/>
        </w:rPr>
      </w:pPr>
    </w:p>
    <w:p w14:paraId="52F2B6FF" w14:textId="77777777" w:rsidR="002F31F8" w:rsidRPr="00755270" w:rsidRDefault="002F31F8" w:rsidP="00061F10">
      <w:pPr>
        <w:autoSpaceDE w:val="0"/>
        <w:autoSpaceDN w:val="0"/>
        <w:adjustRightInd w:val="0"/>
        <w:spacing w:after="0" w:line="240" w:lineRule="auto"/>
        <w:jc w:val="left"/>
        <w:rPr>
          <w:rFonts w:ascii="Garamond" w:hAnsi="Garamond" w:cs="Helvetica"/>
          <w:sz w:val="28"/>
          <w:szCs w:val="28"/>
        </w:rPr>
      </w:pPr>
    </w:p>
    <w:p w14:paraId="44633D3D" w14:textId="77777777" w:rsidR="002F31F8" w:rsidRPr="00755270" w:rsidRDefault="002F31F8" w:rsidP="00061F10">
      <w:pPr>
        <w:autoSpaceDE w:val="0"/>
        <w:autoSpaceDN w:val="0"/>
        <w:adjustRightInd w:val="0"/>
        <w:spacing w:after="0" w:line="240" w:lineRule="auto"/>
        <w:jc w:val="left"/>
        <w:rPr>
          <w:rFonts w:ascii="Garamond" w:hAnsi="Garamond" w:cs="Helvetica"/>
          <w:sz w:val="28"/>
          <w:szCs w:val="28"/>
        </w:rPr>
      </w:pPr>
    </w:p>
    <w:p w14:paraId="2E311684" w14:textId="77777777" w:rsidR="002F31F8" w:rsidRPr="00755270" w:rsidRDefault="002F31F8" w:rsidP="00061F10">
      <w:pPr>
        <w:autoSpaceDE w:val="0"/>
        <w:autoSpaceDN w:val="0"/>
        <w:adjustRightInd w:val="0"/>
        <w:spacing w:after="0" w:line="240" w:lineRule="auto"/>
        <w:jc w:val="left"/>
        <w:rPr>
          <w:rFonts w:ascii="Garamond" w:hAnsi="Garamond" w:cs="Helvetica"/>
          <w:sz w:val="28"/>
          <w:szCs w:val="28"/>
        </w:rPr>
      </w:pPr>
    </w:p>
    <w:p w14:paraId="41C56E90"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8"/>
          <w:szCs w:val="28"/>
        </w:rPr>
      </w:pPr>
    </w:p>
    <w:p w14:paraId="4E2F57A3" w14:textId="779753FA" w:rsidR="003F342A" w:rsidRPr="00755270" w:rsidRDefault="002F31F8" w:rsidP="00FA6B23">
      <w:pPr>
        <w:pStyle w:val="Heading1"/>
        <w:rPr>
          <w:rFonts w:ascii="Garamond" w:hAnsi="Garamond"/>
        </w:rPr>
      </w:pPr>
      <w:bookmarkStart w:id="989" w:name="_Toc492991137"/>
      <w:r w:rsidRPr="00755270">
        <w:rPr>
          <w:rFonts w:ascii="Garamond" w:hAnsi="Garamond"/>
        </w:rPr>
        <w:lastRenderedPageBreak/>
        <w:t>4</w:t>
      </w:r>
      <w:r w:rsidR="003F342A" w:rsidRPr="00755270">
        <w:rPr>
          <w:rFonts w:ascii="Garamond" w:hAnsi="Garamond"/>
        </w:rPr>
        <w:t xml:space="preserve">. </w:t>
      </w:r>
      <w:r w:rsidR="004F2212" w:rsidRPr="00755270">
        <w:rPr>
          <w:rFonts w:ascii="Garamond" w:hAnsi="Garamond"/>
        </w:rPr>
        <w:t>Incorporated packages</w:t>
      </w:r>
      <w:bookmarkEnd w:id="989"/>
    </w:p>
    <w:p w14:paraId="0941F371" w14:textId="7376EF0A" w:rsidR="003F342A" w:rsidRPr="00755270" w:rsidRDefault="003F342A" w:rsidP="00FA6B23">
      <w:pPr>
        <w:rPr>
          <w:rFonts w:ascii="Garamond" w:hAnsi="Garamond"/>
        </w:rPr>
      </w:pPr>
      <w:r w:rsidRPr="00755270">
        <w:rPr>
          <w:rFonts w:ascii="Garamond" w:hAnsi="Garamond"/>
        </w:rPr>
        <w:t xml:space="preserve">Tools implemented in iPat allow users to do genome-wide associate study (GWAS) and genomic selection (GS). </w:t>
      </w:r>
      <w:del w:id="990" w:author="Poissonfish Chen" w:date="2017-09-09T10:28:00Z">
        <w:r w:rsidRPr="00755270" w:rsidDel="007506DF">
          <w:rPr>
            <w:rFonts w:ascii="Garamond" w:hAnsi="Garamond"/>
          </w:rPr>
          <w:delText>Curretly</w:delText>
        </w:r>
      </w:del>
      <w:ins w:id="991" w:author="Poissonfish Chen" w:date="2017-09-09T10:28:00Z">
        <w:r w:rsidR="007506DF" w:rsidRPr="00755270">
          <w:rPr>
            <w:rFonts w:ascii="Garamond" w:hAnsi="Garamond"/>
          </w:rPr>
          <w:t>Currently</w:t>
        </w:r>
      </w:ins>
      <w:r w:rsidRPr="00755270">
        <w:rPr>
          <w:rFonts w:ascii="Garamond" w:hAnsi="Garamond"/>
        </w:rPr>
        <w:t xml:space="preserve"> GWAS can be performed by GAPIT, FarmCPU and PLINK, and GS can be done by GAPIT, rrBLUP and BGLR in iPat. Tables below are the input arguments available in iPat:</w:t>
      </w:r>
    </w:p>
    <w:p w14:paraId="4224E6C1"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8"/>
          <w:szCs w:val="28"/>
        </w:rPr>
      </w:pPr>
    </w:p>
    <w:p w14:paraId="1CB55681" w14:textId="037D8E24" w:rsidR="003F342A" w:rsidRPr="00755270" w:rsidRDefault="002F31F8" w:rsidP="00FA6B23">
      <w:pPr>
        <w:pStyle w:val="Heading2"/>
        <w:rPr>
          <w:rFonts w:ascii="Garamond" w:hAnsi="Garamond"/>
        </w:rPr>
      </w:pPr>
      <w:bookmarkStart w:id="992" w:name="_Toc492991138"/>
      <w:r w:rsidRPr="00755270">
        <w:rPr>
          <w:rFonts w:ascii="Garamond" w:hAnsi="Garamond"/>
        </w:rPr>
        <w:t>4</w:t>
      </w:r>
      <w:r w:rsidR="003F342A" w:rsidRPr="00755270">
        <w:rPr>
          <w:rFonts w:ascii="Garamond" w:hAnsi="Garamond"/>
        </w:rPr>
        <w:t>.1 GAPIT</w:t>
      </w:r>
      <w:bookmarkEnd w:id="992"/>
    </w:p>
    <w:tbl>
      <w:tblPr>
        <w:tblW w:w="10055" w:type="dxa"/>
        <w:jc w:val="center"/>
        <w:tblBorders>
          <w:top w:val="nil"/>
          <w:left w:val="nil"/>
          <w:right w:val="nil"/>
        </w:tblBorders>
        <w:tblLayout w:type="fixed"/>
        <w:tblLook w:val="0000" w:firstRow="0" w:lastRow="0" w:firstColumn="0" w:lastColumn="0" w:noHBand="0" w:noVBand="0"/>
      </w:tblPr>
      <w:tblGrid>
        <w:gridCol w:w="1554"/>
        <w:gridCol w:w="1808"/>
        <w:gridCol w:w="4170"/>
        <w:gridCol w:w="2523"/>
      </w:tblGrid>
      <w:tr w:rsidR="003F342A" w:rsidRPr="00755270" w14:paraId="2A952A9B" w14:textId="77777777" w:rsidTr="00E6160B">
        <w:trPr>
          <w:jc w:val="center"/>
        </w:trPr>
        <w:tc>
          <w:tcPr>
            <w:tcW w:w="155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3C444EA"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Tab</w:t>
            </w:r>
          </w:p>
        </w:tc>
        <w:tc>
          <w:tcPr>
            <w:tcW w:w="180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B94ABBC"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Parameters</w:t>
            </w:r>
          </w:p>
        </w:tc>
        <w:tc>
          <w:tcPr>
            <w:tcW w:w="417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18D2656"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Definitions</w:t>
            </w:r>
          </w:p>
        </w:tc>
        <w:tc>
          <w:tcPr>
            <w:tcW w:w="252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F047F51"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Default</w:t>
            </w:r>
          </w:p>
        </w:tc>
      </w:tr>
      <w:tr w:rsidR="003F342A" w:rsidRPr="00755270" w14:paraId="0674D50D" w14:textId="77777777" w:rsidTr="00E6160B">
        <w:tblPrEx>
          <w:tblBorders>
            <w:top w:val="none" w:sz="0" w:space="0" w:color="auto"/>
          </w:tblBorders>
        </w:tblPrEx>
        <w:trPr>
          <w:jc w:val="center"/>
        </w:trPr>
        <w:tc>
          <w:tcPr>
            <w:tcW w:w="155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7905087"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Covariates</w:t>
            </w:r>
          </w:p>
        </w:tc>
        <w:tc>
          <w:tcPr>
            <w:tcW w:w="180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66E2B2D" w14:textId="1B97630C" w:rsidR="003F342A" w:rsidRPr="00755270" w:rsidRDefault="002C3B9B"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Covariate</w:t>
            </w:r>
            <w:r w:rsidR="003F342A" w:rsidRPr="00755270">
              <w:rPr>
                <w:rFonts w:ascii="Garamond" w:hAnsi="Garamond" w:cs="Helvetica"/>
                <w:sz w:val="22"/>
                <w:szCs w:val="22"/>
              </w:rPr>
              <w:t xml:space="preserve"> names</w:t>
            </w:r>
          </w:p>
        </w:tc>
        <w:tc>
          <w:tcPr>
            <w:tcW w:w="417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B7B38E9" w14:textId="60446A2E" w:rsidR="003F342A" w:rsidRPr="00755270" w:rsidRDefault="003F342A" w:rsidP="002C3B9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Subsetting </w:t>
            </w:r>
            <w:r w:rsidR="002C3B9B" w:rsidRPr="00755270">
              <w:rPr>
                <w:rFonts w:ascii="Garamond" w:hAnsi="Garamond" w:cs="Helvetica"/>
                <w:sz w:val="22"/>
                <w:szCs w:val="22"/>
              </w:rPr>
              <w:t>covariates</w:t>
            </w:r>
            <w:r w:rsidRPr="00755270">
              <w:rPr>
                <w:rFonts w:ascii="Garamond" w:hAnsi="Garamond" w:cs="Helvetica"/>
                <w:sz w:val="22"/>
                <w:szCs w:val="22"/>
              </w:rPr>
              <w:t xml:space="preserve"> data</w:t>
            </w:r>
          </w:p>
        </w:tc>
        <w:tc>
          <w:tcPr>
            <w:tcW w:w="252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1431B24" w14:textId="7F0C1F36" w:rsidR="003F342A" w:rsidRPr="00755270" w:rsidRDefault="002C3B9B" w:rsidP="00E6160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All covariates are</w:t>
            </w:r>
            <w:r w:rsidR="00E6160B" w:rsidRPr="00755270">
              <w:rPr>
                <w:rFonts w:ascii="Garamond" w:hAnsi="Garamond" w:cs="Helvetica"/>
                <w:sz w:val="22"/>
                <w:szCs w:val="22"/>
              </w:rPr>
              <w:t xml:space="preserve"> </w:t>
            </w:r>
            <w:r w:rsidR="003F342A" w:rsidRPr="00755270">
              <w:rPr>
                <w:rFonts w:ascii="Garamond" w:hAnsi="Garamond" w:cs="Helvetica"/>
                <w:sz w:val="22"/>
                <w:szCs w:val="22"/>
              </w:rPr>
              <w:t>selected</w:t>
            </w:r>
          </w:p>
        </w:tc>
      </w:tr>
      <w:tr w:rsidR="003F342A" w:rsidRPr="00755270" w14:paraId="3BFF60C7" w14:textId="77777777" w:rsidTr="00E6160B">
        <w:tblPrEx>
          <w:tblBorders>
            <w:top w:val="none" w:sz="0" w:space="0" w:color="auto"/>
          </w:tblBorders>
        </w:tblPrEx>
        <w:trPr>
          <w:jc w:val="center"/>
        </w:trPr>
        <w:tc>
          <w:tcPr>
            <w:tcW w:w="155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B1E0434" w14:textId="69CC66E4"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GAPIT input</w:t>
            </w:r>
          </w:p>
        </w:tc>
        <w:tc>
          <w:tcPr>
            <w:tcW w:w="180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99411DE"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Model</w:t>
            </w:r>
          </w:p>
        </w:tc>
        <w:tc>
          <w:tcPr>
            <w:tcW w:w="417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07E5D79" w14:textId="3BAA5DEC" w:rsidR="003F342A" w:rsidRPr="00755270" w:rsidRDefault="003F342A" w:rsidP="002C3B9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Which linear model to be used in GWAS</w:t>
            </w:r>
          </w:p>
        </w:tc>
        <w:tc>
          <w:tcPr>
            <w:tcW w:w="252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AD4AD0C"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GLM</w:t>
            </w:r>
          </w:p>
        </w:tc>
      </w:tr>
      <w:tr w:rsidR="003F342A" w:rsidRPr="00755270" w14:paraId="1FCA0F35" w14:textId="77777777" w:rsidTr="00E6160B">
        <w:tblPrEx>
          <w:tblBorders>
            <w:top w:val="none" w:sz="0" w:space="0" w:color="auto"/>
          </w:tblBorders>
        </w:tblPrEx>
        <w:trPr>
          <w:jc w:val="center"/>
        </w:trPr>
        <w:tc>
          <w:tcPr>
            <w:tcW w:w="155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F308DB4"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GAPIT input</w:t>
            </w:r>
          </w:p>
        </w:tc>
        <w:tc>
          <w:tcPr>
            <w:tcW w:w="180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4B9234F"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kinship.cluster</w:t>
            </w:r>
          </w:p>
        </w:tc>
        <w:tc>
          <w:tcPr>
            <w:tcW w:w="417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3B83F08" w14:textId="77777777" w:rsidR="002C3B9B" w:rsidRPr="00755270" w:rsidRDefault="003F342A" w:rsidP="002C3B9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Clustering</w:t>
            </w:r>
            <w:r w:rsidR="002C3B9B" w:rsidRPr="00755270">
              <w:rPr>
                <w:rFonts w:ascii="Garamond" w:hAnsi="Garamond" w:cs="Helvetica"/>
                <w:sz w:val="22"/>
                <w:szCs w:val="22"/>
              </w:rPr>
              <w:t xml:space="preserve"> algorithm to group individuals</w:t>
            </w:r>
          </w:p>
          <w:p w14:paraId="1D8C5D47" w14:textId="286F5FBB" w:rsidR="003F342A" w:rsidRPr="00755270" w:rsidRDefault="003F342A" w:rsidP="002C3B9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based on their kinship</w:t>
            </w:r>
          </w:p>
        </w:tc>
        <w:tc>
          <w:tcPr>
            <w:tcW w:w="252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CE31C86"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average</w:t>
            </w:r>
          </w:p>
        </w:tc>
      </w:tr>
      <w:tr w:rsidR="003F342A" w:rsidRPr="00755270" w14:paraId="4E04B743" w14:textId="77777777" w:rsidTr="00E6160B">
        <w:tblPrEx>
          <w:tblBorders>
            <w:top w:val="none" w:sz="0" w:space="0" w:color="auto"/>
          </w:tblBorders>
        </w:tblPrEx>
        <w:trPr>
          <w:jc w:val="center"/>
        </w:trPr>
        <w:tc>
          <w:tcPr>
            <w:tcW w:w="155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5B62585" w14:textId="5E56F54A"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GAPIT input</w:t>
            </w:r>
          </w:p>
        </w:tc>
        <w:tc>
          <w:tcPr>
            <w:tcW w:w="180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7CA1ACF"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kinship.group</w:t>
            </w:r>
          </w:p>
        </w:tc>
        <w:tc>
          <w:tcPr>
            <w:tcW w:w="417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F735994" w14:textId="490CFA7D" w:rsidR="003F342A" w:rsidRPr="00755270" w:rsidRDefault="003F342A" w:rsidP="002C3B9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Method to derive kinship among groups</w:t>
            </w:r>
          </w:p>
        </w:tc>
        <w:tc>
          <w:tcPr>
            <w:tcW w:w="252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7406F91"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Mean</w:t>
            </w:r>
          </w:p>
        </w:tc>
      </w:tr>
      <w:tr w:rsidR="003F342A" w:rsidRPr="00755270" w14:paraId="7062EA75" w14:textId="77777777" w:rsidTr="00E6160B">
        <w:tblPrEx>
          <w:tblBorders>
            <w:top w:val="none" w:sz="0" w:space="0" w:color="auto"/>
          </w:tblBorders>
        </w:tblPrEx>
        <w:trPr>
          <w:jc w:val="center"/>
        </w:trPr>
        <w:tc>
          <w:tcPr>
            <w:tcW w:w="155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5F757EA"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Advance</w:t>
            </w:r>
          </w:p>
        </w:tc>
        <w:tc>
          <w:tcPr>
            <w:tcW w:w="180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CF465EE"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SNP.fraction</w:t>
            </w:r>
          </w:p>
        </w:tc>
        <w:tc>
          <w:tcPr>
            <w:tcW w:w="417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E279EEB" w14:textId="11F268C0" w:rsidR="002C3B9B" w:rsidRPr="00755270" w:rsidRDefault="003F342A" w:rsidP="002C3B9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Fraction of SNPs Sampled to Estimate </w:t>
            </w:r>
          </w:p>
          <w:p w14:paraId="66F71E98" w14:textId="410876B0" w:rsidR="003F342A" w:rsidRPr="00755270" w:rsidRDefault="003F342A" w:rsidP="002C3B9B">
            <w:pPr>
              <w:autoSpaceDE w:val="0"/>
              <w:autoSpaceDN w:val="0"/>
              <w:adjustRightInd w:val="0"/>
              <w:spacing w:after="0" w:line="240" w:lineRule="auto"/>
              <w:jc w:val="left"/>
              <w:rPr>
                <w:rFonts w:ascii="Garamond" w:hAnsi="Garamond" w:cs="Helvetica"/>
                <w:sz w:val="22"/>
                <w:szCs w:val="22"/>
              </w:rPr>
            </w:pPr>
            <w:r w:rsidRPr="00755270">
              <w:rPr>
                <w:rFonts w:ascii="Garamond" w:hAnsi="Garamond" w:cs="Helvetica"/>
                <w:sz w:val="22"/>
                <w:szCs w:val="22"/>
              </w:rPr>
              <w:t>Kinship and PCs</w:t>
            </w:r>
          </w:p>
        </w:tc>
        <w:tc>
          <w:tcPr>
            <w:tcW w:w="252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15DA3D5"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1</w:t>
            </w:r>
          </w:p>
        </w:tc>
      </w:tr>
      <w:tr w:rsidR="003F342A" w:rsidRPr="00755270" w14:paraId="3CE8F43A" w14:textId="77777777" w:rsidTr="00E6160B">
        <w:tblPrEx>
          <w:tblBorders>
            <w:top w:val="none" w:sz="0" w:space="0" w:color="auto"/>
          </w:tblBorders>
        </w:tblPrEx>
        <w:trPr>
          <w:jc w:val="center"/>
        </w:trPr>
        <w:tc>
          <w:tcPr>
            <w:tcW w:w="155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DC980AB"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Advance</w:t>
            </w:r>
          </w:p>
        </w:tc>
        <w:tc>
          <w:tcPr>
            <w:tcW w:w="180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659E4D4"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File.fragment</w:t>
            </w:r>
          </w:p>
        </w:tc>
        <w:tc>
          <w:tcPr>
            <w:tcW w:w="417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9A223F0" w14:textId="77777777" w:rsidR="002C3B9B" w:rsidRPr="00755270" w:rsidRDefault="003F342A" w:rsidP="002C3B9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The Fragment Size to Read Each Time within </w:t>
            </w:r>
          </w:p>
          <w:p w14:paraId="51AC8882" w14:textId="6C4983E7" w:rsidR="003F342A" w:rsidRPr="00755270" w:rsidRDefault="003F342A" w:rsidP="002C3B9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a File</w:t>
            </w:r>
          </w:p>
        </w:tc>
        <w:tc>
          <w:tcPr>
            <w:tcW w:w="252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2FDC7DA"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512</w:t>
            </w:r>
          </w:p>
        </w:tc>
      </w:tr>
      <w:tr w:rsidR="003F342A" w:rsidRPr="00755270" w14:paraId="01BC4506" w14:textId="77777777" w:rsidTr="00E6160B">
        <w:trPr>
          <w:jc w:val="center"/>
        </w:trPr>
        <w:tc>
          <w:tcPr>
            <w:tcW w:w="155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FEE1C7A"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Advance</w:t>
            </w:r>
          </w:p>
        </w:tc>
        <w:tc>
          <w:tcPr>
            <w:tcW w:w="180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CC75221"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Model selection</w:t>
            </w:r>
          </w:p>
        </w:tc>
        <w:tc>
          <w:tcPr>
            <w:tcW w:w="417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C2F5202" w14:textId="77777777" w:rsidR="002C3B9B" w:rsidRPr="00755270" w:rsidRDefault="002C3B9B" w:rsidP="002C3B9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Conduct Bayesian </w:t>
            </w:r>
            <w:r w:rsidR="003F342A" w:rsidRPr="00755270">
              <w:rPr>
                <w:rFonts w:ascii="Garamond" w:hAnsi="Garamond" w:cs="Helvetica"/>
                <w:sz w:val="22"/>
                <w:szCs w:val="22"/>
              </w:rPr>
              <w:t xml:space="preserve">information criterion </w:t>
            </w:r>
          </w:p>
          <w:p w14:paraId="52558FCD" w14:textId="77777777" w:rsidR="002C3B9B" w:rsidRPr="00755270" w:rsidRDefault="003F342A" w:rsidP="002C3B9B">
            <w:pPr>
              <w:autoSpaceDE w:val="0"/>
              <w:autoSpaceDN w:val="0"/>
              <w:adjustRightInd w:val="0"/>
              <w:spacing w:after="0" w:line="240" w:lineRule="auto"/>
              <w:jc w:val="left"/>
              <w:rPr>
                <w:rFonts w:ascii="Garamond" w:hAnsi="Garamond" w:cs="Helvetica"/>
                <w:sz w:val="22"/>
                <w:szCs w:val="22"/>
              </w:rPr>
            </w:pPr>
            <w:r w:rsidRPr="00755270">
              <w:rPr>
                <w:rFonts w:ascii="Garamond" w:hAnsi="Garamond" w:cs="Helvetica"/>
                <w:sz w:val="22"/>
                <w:szCs w:val="22"/>
              </w:rPr>
              <w:t xml:space="preserve">(BIC)-based model selection to find the </w:t>
            </w:r>
          </w:p>
          <w:p w14:paraId="759D9A19" w14:textId="77777777" w:rsidR="002C3B9B" w:rsidRPr="00755270" w:rsidRDefault="003F342A" w:rsidP="002C3B9B">
            <w:pPr>
              <w:autoSpaceDE w:val="0"/>
              <w:autoSpaceDN w:val="0"/>
              <w:adjustRightInd w:val="0"/>
              <w:spacing w:after="0" w:line="240" w:lineRule="auto"/>
              <w:jc w:val="left"/>
              <w:rPr>
                <w:rFonts w:ascii="Garamond" w:hAnsi="Garamond" w:cs="Helvetica"/>
                <w:sz w:val="22"/>
                <w:szCs w:val="22"/>
              </w:rPr>
            </w:pPr>
            <w:r w:rsidRPr="00755270">
              <w:rPr>
                <w:rFonts w:ascii="Garamond" w:hAnsi="Garamond" w:cs="Helvetica"/>
                <w:sz w:val="22"/>
                <w:szCs w:val="22"/>
              </w:rPr>
              <w:t xml:space="preserve">optimal number of PCs for inclusion in the </w:t>
            </w:r>
          </w:p>
          <w:p w14:paraId="05A6A5B7" w14:textId="3A2DA6DF" w:rsidR="003F342A" w:rsidRPr="00755270" w:rsidRDefault="003F342A" w:rsidP="002C3B9B">
            <w:pPr>
              <w:autoSpaceDE w:val="0"/>
              <w:autoSpaceDN w:val="0"/>
              <w:adjustRightInd w:val="0"/>
              <w:spacing w:after="0" w:line="240" w:lineRule="auto"/>
              <w:jc w:val="left"/>
              <w:rPr>
                <w:rFonts w:ascii="Garamond" w:hAnsi="Garamond" w:cs="Helvetica"/>
                <w:sz w:val="22"/>
                <w:szCs w:val="22"/>
              </w:rPr>
            </w:pPr>
            <w:r w:rsidRPr="00755270">
              <w:rPr>
                <w:rFonts w:ascii="Garamond" w:hAnsi="Garamond" w:cs="Helvetica"/>
                <w:sz w:val="22"/>
                <w:szCs w:val="22"/>
              </w:rPr>
              <w:t>GWAS models</w:t>
            </w:r>
          </w:p>
        </w:tc>
        <w:tc>
          <w:tcPr>
            <w:tcW w:w="252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5301C58"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FALSE</w:t>
            </w:r>
          </w:p>
        </w:tc>
      </w:tr>
    </w:tbl>
    <w:p w14:paraId="2EB09D9F"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8"/>
          <w:szCs w:val="28"/>
        </w:rPr>
      </w:pPr>
    </w:p>
    <w:p w14:paraId="489B9735" w14:textId="02C2B959" w:rsidR="003F342A" w:rsidRPr="00755270" w:rsidRDefault="002F31F8" w:rsidP="00FA6B23">
      <w:pPr>
        <w:pStyle w:val="Heading2"/>
        <w:rPr>
          <w:rFonts w:ascii="Garamond" w:hAnsi="Garamond"/>
        </w:rPr>
      </w:pPr>
      <w:bookmarkStart w:id="993" w:name="_Toc492991139"/>
      <w:r w:rsidRPr="00755270">
        <w:rPr>
          <w:rFonts w:ascii="Garamond" w:hAnsi="Garamond"/>
        </w:rPr>
        <w:t>4</w:t>
      </w:r>
      <w:r w:rsidR="003F342A" w:rsidRPr="00755270">
        <w:rPr>
          <w:rFonts w:ascii="Garamond" w:hAnsi="Garamond"/>
        </w:rPr>
        <w:t>.2 FarmCPU</w:t>
      </w:r>
      <w:bookmarkEnd w:id="993"/>
    </w:p>
    <w:tbl>
      <w:tblPr>
        <w:tblW w:w="10196" w:type="dxa"/>
        <w:jc w:val="center"/>
        <w:tblBorders>
          <w:top w:val="nil"/>
          <w:left w:val="nil"/>
          <w:right w:val="nil"/>
        </w:tblBorders>
        <w:tblLayout w:type="fixed"/>
        <w:tblLook w:val="0000" w:firstRow="0" w:lastRow="0" w:firstColumn="0" w:lastColumn="0" w:noHBand="0" w:noVBand="0"/>
      </w:tblPr>
      <w:tblGrid>
        <w:gridCol w:w="1338"/>
        <w:gridCol w:w="1525"/>
        <w:gridCol w:w="4782"/>
        <w:gridCol w:w="2551"/>
      </w:tblGrid>
      <w:tr w:rsidR="005911E2" w:rsidRPr="00755270" w14:paraId="19CBDE23" w14:textId="77777777" w:rsidTr="00E6160B">
        <w:trPr>
          <w:jc w:val="center"/>
        </w:trPr>
        <w:tc>
          <w:tcPr>
            <w:tcW w:w="133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404B0D0"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Category</w:t>
            </w:r>
          </w:p>
        </w:tc>
        <w:tc>
          <w:tcPr>
            <w:tcW w:w="152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2FFC5E6"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Parameters</w:t>
            </w:r>
          </w:p>
        </w:tc>
        <w:tc>
          <w:tcPr>
            <w:tcW w:w="478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957D414"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Definitions</w:t>
            </w:r>
          </w:p>
        </w:tc>
        <w:tc>
          <w:tcPr>
            <w:tcW w:w="255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9700711"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Default</w:t>
            </w:r>
          </w:p>
        </w:tc>
      </w:tr>
      <w:tr w:rsidR="005911E2" w:rsidRPr="00755270" w14:paraId="143734C0" w14:textId="77777777" w:rsidTr="00E6160B">
        <w:tblPrEx>
          <w:tblBorders>
            <w:top w:val="none" w:sz="0" w:space="0" w:color="auto"/>
          </w:tblBorders>
        </w:tblPrEx>
        <w:trPr>
          <w:jc w:val="center"/>
        </w:trPr>
        <w:tc>
          <w:tcPr>
            <w:tcW w:w="133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D1598B7"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Covariates</w:t>
            </w:r>
          </w:p>
        </w:tc>
        <w:tc>
          <w:tcPr>
            <w:tcW w:w="152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7FCEC61" w14:textId="1DB310C3" w:rsidR="005911E2" w:rsidRPr="00755270" w:rsidRDefault="005911E2"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Covariate </w:t>
            </w:r>
          </w:p>
          <w:p w14:paraId="00908092" w14:textId="15736BD8"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names</w:t>
            </w:r>
          </w:p>
        </w:tc>
        <w:tc>
          <w:tcPr>
            <w:tcW w:w="478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2A11D95" w14:textId="29136675"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Subsetting </w:t>
            </w:r>
            <w:r w:rsidR="005911E2" w:rsidRPr="00755270">
              <w:rPr>
                <w:rFonts w:ascii="Garamond" w:hAnsi="Garamond" w:cs="Helvetica"/>
                <w:sz w:val="22"/>
                <w:szCs w:val="22"/>
              </w:rPr>
              <w:t>covariates</w:t>
            </w:r>
            <w:r w:rsidRPr="00755270">
              <w:rPr>
                <w:rFonts w:ascii="Garamond" w:hAnsi="Garamond" w:cs="Helvetica"/>
                <w:sz w:val="22"/>
                <w:szCs w:val="22"/>
              </w:rPr>
              <w:t xml:space="preserve"> data</w:t>
            </w:r>
          </w:p>
        </w:tc>
        <w:tc>
          <w:tcPr>
            <w:tcW w:w="255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9F8ADFA" w14:textId="0F166709" w:rsidR="003F342A" w:rsidRPr="00755270" w:rsidRDefault="005911E2" w:rsidP="00E6160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All covariates are </w:t>
            </w:r>
            <w:r w:rsidR="003F342A" w:rsidRPr="00755270">
              <w:rPr>
                <w:rFonts w:ascii="Garamond" w:hAnsi="Garamond" w:cs="Helvetica"/>
                <w:sz w:val="22"/>
                <w:szCs w:val="22"/>
              </w:rPr>
              <w:t>selected</w:t>
            </w:r>
          </w:p>
        </w:tc>
      </w:tr>
      <w:tr w:rsidR="005911E2" w:rsidRPr="00755270" w14:paraId="2C0250B1" w14:textId="77777777" w:rsidTr="00E6160B">
        <w:tblPrEx>
          <w:tblBorders>
            <w:top w:val="none" w:sz="0" w:space="0" w:color="auto"/>
          </w:tblBorders>
        </w:tblPrEx>
        <w:trPr>
          <w:jc w:val="center"/>
        </w:trPr>
        <w:tc>
          <w:tcPr>
            <w:tcW w:w="133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EE9A4AB" w14:textId="7154DBF9" w:rsidR="005911E2"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FarmCPU </w:t>
            </w:r>
          </w:p>
          <w:p w14:paraId="24EF76EE" w14:textId="745F17B3"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inpute</w:t>
            </w:r>
          </w:p>
        </w:tc>
        <w:tc>
          <w:tcPr>
            <w:tcW w:w="152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1B23F63"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method.bin</w:t>
            </w:r>
          </w:p>
        </w:tc>
        <w:tc>
          <w:tcPr>
            <w:tcW w:w="478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F87C548" w14:textId="77777777" w:rsidR="005911E2"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It uses fixed or optimized of possible QTN window </w:t>
            </w:r>
          </w:p>
          <w:p w14:paraId="32EB33EC" w14:textId="77777777" w:rsidR="005911E2"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size and number of possible QTNs selected into </w:t>
            </w:r>
          </w:p>
          <w:p w14:paraId="7E3671E8" w14:textId="0433C492"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FarmCPU model.</w:t>
            </w:r>
          </w:p>
        </w:tc>
        <w:tc>
          <w:tcPr>
            <w:tcW w:w="2551"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9BCD349"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static</w:t>
            </w:r>
          </w:p>
        </w:tc>
      </w:tr>
      <w:tr w:rsidR="005911E2" w:rsidRPr="00755270" w14:paraId="6F82EDDB" w14:textId="77777777" w:rsidTr="00E6160B">
        <w:trPr>
          <w:jc w:val="center"/>
        </w:trPr>
        <w:tc>
          <w:tcPr>
            <w:tcW w:w="133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F1D1739" w14:textId="77777777" w:rsidR="005911E2"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FarmCPU </w:t>
            </w:r>
          </w:p>
          <w:p w14:paraId="6FDE607A" w14:textId="1A10E6D0"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inpute</w:t>
            </w:r>
          </w:p>
        </w:tc>
        <w:tc>
          <w:tcPr>
            <w:tcW w:w="152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12821C8"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maxLoop</w:t>
            </w:r>
          </w:p>
        </w:tc>
        <w:tc>
          <w:tcPr>
            <w:tcW w:w="478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BA4BA11"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Maximum number of iterations allowed</w:t>
            </w:r>
          </w:p>
        </w:tc>
        <w:tc>
          <w:tcPr>
            <w:tcW w:w="255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982F1CC"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10</w:t>
            </w:r>
          </w:p>
        </w:tc>
      </w:tr>
    </w:tbl>
    <w:p w14:paraId="0CEBE718"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8"/>
          <w:szCs w:val="28"/>
        </w:rPr>
      </w:pPr>
    </w:p>
    <w:p w14:paraId="510D32FF" w14:textId="034D3CA4" w:rsidR="003F342A" w:rsidRPr="00755270" w:rsidRDefault="002F31F8" w:rsidP="00FA6B23">
      <w:pPr>
        <w:pStyle w:val="Heading2"/>
        <w:rPr>
          <w:rFonts w:ascii="Garamond" w:hAnsi="Garamond"/>
        </w:rPr>
      </w:pPr>
      <w:bookmarkStart w:id="994" w:name="_Toc492991140"/>
      <w:r w:rsidRPr="00755270">
        <w:rPr>
          <w:rFonts w:ascii="Garamond" w:hAnsi="Garamond"/>
        </w:rPr>
        <w:t>4.</w:t>
      </w:r>
      <w:r w:rsidR="003F342A" w:rsidRPr="00755270">
        <w:rPr>
          <w:rFonts w:ascii="Garamond" w:hAnsi="Garamond"/>
        </w:rPr>
        <w:t>3 PLINK</w:t>
      </w:r>
      <w:bookmarkEnd w:id="994"/>
    </w:p>
    <w:tbl>
      <w:tblPr>
        <w:tblW w:w="10010" w:type="dxa"/>
        <w:tblInd w:w="-118" w:type="dxa"/>
        <w:tblBorders>
          <w:top w:val="nil"/>
          <w:left w:val="nil"/>
          <w:right w:val="nil"/>
        </w:tblBorders>
        <w:tblLayout w:type="fixed"/>
        <w:tblLook w:val="0000" w:firstRow="0" w:lastRow="0" w:firstColumn="0" w:lastColumn="0" w:noHBand="0" w:noVBand="0"/>
      </w:tblPr>
      <w:tblGrid>
        <w:gridCol w:w="1338"/>
        <w:gridCol w:w="1720"/>
        <w:gridCol w:w="4421"/>
        <w:gridCol w:w="2531"/>
      </w:tblGrid>
      <w:tr w:rsidR="00163BDE" w:rsidRPr="00755270" w14:paraId="7E309BD4" w14:textId="77777777" w:rsidTr="00163BDE">
        <w:trPr>
          <w:trHeight w:val="286"/>
        </w:trPr>
        <w:tc>
          <w:tcPr>
            <w:tcW w:w="133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26A5215"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Category</w:t>
            </w:r>
          </w:p>
        </w:tc>
        <w:tc>
          <w:tcPr>
            <w:tcW w:w="172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3DBA341"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Parameters</w:t>
            </w:r>
          </w:p>
        </w:tc>
        <w:tc>
          <w:tcPr>
            <w:tcW w:w="442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C12D439"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Definitions</w:t>
            </w:r>
          </w:p>
        </w:tc>
        <w:tc>
          <w:tcPr>
            <w:tcW w:w="253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96476DB"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Default</w:t>
            </w:r>
          </w:p>
        </w:tc>
      </w:tr>
      <w:tr w:rsidR="00163BDE" w:rsidRPr="00755270" w14:paraId="30CA5B7F" w14:textId="77777777" w:rsidTr="00163BDE">
        <w:tblPrEx>
          <w:tblBorders>
            <w:top w:val="none" w:sz="0" w:space="0" w:color="auto"/>
          </w:tblBorders>
        </w:tblPrEx>
        <w:tc>
          <w:tcPr>
            <w:tcW w:w="133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9D6FFEA"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Covariates</w:t>
            </w:r>
          </w:p>
        </w:tc>
        <w:tc>
          <w:tcPr>
            <w:tcW w:w="172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8247D10" w14:textId="451C00A0" w:rsidR="003F342A" w:rsidRPr="00755270" w:rsidRDefault="002F31F8"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Covariate</w:t>
            </w:r>
            <w:r w:rsidR="003F342A" w:rsidRPr="00755270">
              <w:rPr>
                <w:rFonts w:ascii="Garamond" w:hAnsi="Garamond" w:cs="Helvetica"/>
                <w:sz w:val="22"/>
                <w:szCs w:val="22"/>
              </w:rPr>
              <w:t xml:space="preserve"> names</w:t>
            </w:r>
          </w:p>
        </w:tc>
        <w:tc>
          <w:tcPr>
            <w:tcW w:w="442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ADEAC78" w14:textId="5E50C892"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Subsetting </w:t>
            </w:r>
            <w:r w:rsidR="002F31F8" w:rsidRPr="00755270">
              <w:rPr>
                <w:rFonts w:ascii="Garamond" w:hAnsi="Garamond" w:cs="Helvetica"/>
                <w:sz w:val="22"/>
                <w:szCs w:val="22"/>
              </w:rPr>
              <w:t>covariates</w:t>
            </w:r>
            <w:r w:rsidRPr="00755270">
              <w:rPr>
                <w:rFonts w:ascii="Garamond" w:hAnsi="Garamond" w:cs="Helvetica"/>
                <w:sz w:val="22"/>
                <w:szCs w:val="22"/>
              </w:rPr>
              <w:t xml:space="preserve"> data</w:t>
            </w:r>
          </w:p>
        </w:tc>
        <w:tc>
          <w:tcPr>
            <w:tcW w:w="253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B8B79BE"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All covariates are selected</w:t>
            </w:r>
          </w:p>
        </w:tc>
      </w:tr>
      <w:tr w:rsidR="00163BDE" w:rsidRPr="00755270" w14:paraId="29E61976" w14:textId="77777777" w:rsidTr="00163BDE">
        <w:tblPrEx>
          <w:tblBorders>
            <w:top w:val="none" w:sz="0" w:space="0" w:color="auto"/>
          </w:tblBorders>
        </w:tblPrEx>
        <w:tc>
          <w:tcPr>
            <w:tcW w:w="133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FAE7676" w14:textId="03035DCB" w:rsidR="004D7715" w:rsidRPr="00755270" w:rsidRDefault="004D7715"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PLINK</w:t>
            </w:r>
          </w:p>
          <w:p w14:paraId="5E24D926" w14:textId="47FBBDD5"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input</w:t>
            </w:r>
          </w:p>
        </w:tc>
        <w:tc>
          <w:tcPr>
            <w:tcW w:w="172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6AB619E"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C.I.</w:t>
            </w:r>
          </w:p>
        </w:tc>
        <w:tc>
          <w:tcPr>
            <w:tcW w:w="4421"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7CCC9EF"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The desired coverage for a confidence interval</w:t>
            </w:r>
          </w:p>
        </w:tc>
        <w:tc>
          <w:tcPr>
            <w:tcW w:w="2531"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66BA001"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0.95</w:t>
            </w:r>
          </w:p>
        </w:tc>
      </w:tr>
      <w:tr w:rsidR="00163BDE" w:rsidRPr="00755270" w14:paraId="38B8D975" w14:textId="77777777" w:rsidTr="00163BDE">
        <w:tc>
          <w:tcPr>
            <w:tcW w:w="133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331EED1" w14:textId="77777777" w:rsidR="004D7715"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PLINK </w:t>
            </w:r>
          </w:p>
          <w:p w14:paraId="7B6B8833" w14:textId="1DA39901"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input</w:t>
            </w:r>
          </w:p>
        </w:tc>
        <w:tc>
          <w:tcPr>
            <w:tcW w:w="172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754FF8A"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Method</w:t>
            </w:r>
          </w:p>
        </w:tc>
        <w:tc>
          <w:tcPr>
            <w:tcW w:w="442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C3C56DB" w14:textId="77777777" w:rsidR="004D7715"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Regression </w:t>
            </w:r>
            <w:r w:rsidR="004D7715" w:rsidRPr="00755270">
              <w:rPr>
                <w:rFonts w:ascii="Garamond" w:hAnsi="Garamond" w:cs="Helvetica"/>
                <w:sz w:val="22"/>
                <w:szCs w:val="22"/>
              </w:rPr>
              <w:t xml:space="preserve">methods of the study, available </w:t>
            </w:r>
          </w:p>
          <w:p w14:paraId="42DC4A71" w14:textId="28317403"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options are "GLM" and "Logistic regression"</w:t>
            </w:r>
          </w:p>
        </w:tc>
        <w:tc>
          <w:tcPr>
            <w:tcW w:w="2531"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820ADD1"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GLM</w:t>
            </w:r>
          </w:p>
        </w:tc>
      </w:tr>
    </w:tbl>
    <w:p w14:paraId="267B2FA1" w14:textId="01DCD924" w:rsidR="003F342A" w:rsidRPr="00755270" w:rsidRDefault="003F342A" w:rsidP="003F342A">
      <w:pPr>
        <w:autoSpaceDE w:val="0"/>
        <w:autoSpaceDN w:val="0"/>
        <w:adjustRightInd w:val="0"/>
        <w:spacing w:after="0" w:line="240" w:lineRule="auto"/>
        <w:ind w:left="720" w:hanging="720"/>
        <w:jc w:val="left"/>
        <w:rPr>
          <w:rFonts w:ascii="Garamond" w:hAnsi="Garamond" w:cs="Helvetica"/>
          <w:sz w:val="28"/>
          <w:szCs w:val="28"/>
        </w:rPr>
      </w:pPr>
    </w:p>
    <w:p w14:paraId="5EDEE9F6"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8"/>
          <w:szCs w:val="28"/>
        </w:rPr>
      </w:pPr>
    </w:p>
    <w:p w14:paraId="40976F31"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1082FBCB"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0C0259B1"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0C919487"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28C25E3B" w14:textId="5C2B620D" w:rsidR="003F342A" w:rsidRPr="00755270" w:rsidRDefault="002F31F8" w:rsidP="00E6160B">
      <w:pPr>
        <w:pStyle w:val="Heading2"/>
        <w:rPr>
          <w:rFonts w:ascii="Garamond" w:hAnsi="Garamond"/>
        </w:rPr>
      </w:pPr>
      <w:bookmarkStart w:id="995" w:name="_Toc492991141"/>
      <w:r w:rsidRPr="00755270">
        <w:rPr>
          <w:rFonts w:ascii="Garamond" w:hAnsi="Garamond"/>
        </w:rPr>
        <w:lastRenderedPageBreak/>
        <w:t>4</w:t>
      </w:r>
      <w:r w:rsidR="003F342A" w:rsidRPr="00755270">
        <w:rPr>
          <w:rFonts w:ascii="Garamond" w:hAnsi="Garamond"/>
        </w:rPr>
        <w:t>.4 rrBLUP</w:t>
      </w:r>
      <w:bookmarkEnd w:id="995"/>
    </w:p>
    <w:tbl>
      <w:tblPr>
        <w:tblW w:w="10173" w:type="dxa"/>
        <w:tblInd w:w="-118" w:type="dxa"/>
        <w:tblBorders>
          <w:top w:val="nil"/>
          <w:left w:val="nil"/>
          <w:right w:val="nil"/>
        </w:tblBorders>
        <w:tblLayout w:type="fixed"/>
        <w:tblLook w:val="0000" w:firstRow="0" w:lastRow="0" w:firstColumn="0" w:lastColumn="0" w:noHBand="0" w:noVBand="0"/>
      </w:tblPr>
      <w:tblGrid>
        <w:gridCol w:w="1338"/>
        <w:gridCol w:w="1852"/>
        <w:gridCol w:w="4535"/>
        <w:gridCol w:w="2448"/>
      </w:tblGrid>
      <w:tr w:rsidR="003F342A" w:rsidRPr="00755270" w14:paraId="18D14C8C" w14:textId="77777777" w:rsidTr="00E6160B">
        <w:tc>
          <w:tcPr>
            <w:tcW w:w="133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3A5CB6F"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Category</w:t>
            </w:r>
          </w:p>
        </w:tc>
        <w:tc>
          <w:tcPr>
            <w:tcW w:w="185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A7A3E89"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Parameters</w:t>
            </w:r>
          </w:p>
        </w:tc>
        <w:tc>
          <w:tcPr>
            <w:tcW w:w="453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EBDE61C"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Definitions</w:t>
            </w:r>
          </w:p>
        </w:tc>
        <w:tc>
          <w:tcPr>
            <w:tcW w:w="244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6319FEE"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Default</w:t>
            </w:r>
          </w:p>
        </w:tc>
      </w:tr>
      <w:tr w:rsidR="003F342A" w:rsidRPr="00755270" w14:paraId="56C3CEBD" w14:textId="77777777" w:rsidTr="00E6160B">
        <w:tblPrEx>
          <w:tblBorders>
            <w:top w:val="none" w:sz="0" w:space="0" w:color="auto"/>
          </w:tblBorders>
        </w:tblPrEx>
        <w:tc>
          <w:tcPr>
            <w:tcW w:w="133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0725D98"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Covariates</w:t>
            </w:r>
          </w:p>
        </w:tc>
        <w:tc>
          <w:tcPr>
            <w:tcW w:w="185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E7D55AE" w14:textId="075D84D6" w:rsidR="003F342A" w:rsidRPr="00755270" w:rsidRDefault="002F31F8"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Covariate</w:t>
            </w:r>
            <w:r w:rsidR="003F342A" w:rsidRPr="00755270">
              <w:rPr>
                <w:rFonts w:ascii="Garamond" w:hAnsi="Garamond" w:cs="Helvetica"/>
                <w:sz w:val="22"/>
                <w:szCs w:val="22"/>
              </w:rPr>
              <w:t xml:space="preserve"> names</w:t>
            </w:r>
          </w:p>
        </w:tc>
        <w:tc>
          <w:tcPr>
            <w:tcW w:w="453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94CB64D" w14:textId="29BDBFBD"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Subsetting </w:t>
            </w:r>
            <w:r w:rsidR="002F31F8" w:rsidRPr="00755270">
              <w:rPr>
                <w:rFonts w:ascii="Garamond" w:hAnsi="Garamond" w:cs="Helvetica"/>
                <w:sz w:val="22"/>
                <w:szCs w:val="22"/>
              </w:rPr>
              <w:t>covariates</w:t>
            </w:r>
            <w:r w:rsidRPr="00755270">
              <w:rPr>
                <w:rFonts w:ascii="Garamond" w:hAnsi="Garamond" w:cs="Helvetica"/>
                <w:sz w:val="22"/>
                <w:szCs w:val="22"/>
              </w:rPr>
              <w:t xml:space="preserve"> data</w:t>
            </w:r>
          </w:p>
        </w:tc>
        <w:tc>
          <w:tcPr>
            <w:tcW w:w="244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EFA6364" w14:textId="15C6C18F" w:rsidR="003F342A" w:rsidRPr="00755270" w:rsidRDefault="00E6160B" w:rsidP="00E6160B">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All covariates are </w:t>
            </w:r>
            <w:r w:rsidR="003F342A" w:rsidRPr="00755270">
              <w:rPr>
                <w:rFonts w:ascii="Garamond" w:hAnsi="Garamond" w:cs="Helvetica"/>
                <w:sz w:val="22"/>
                <w:szCs w:val="22"/>
              </w:rPr>
              <w:t>selected</w:t>
            </w:r>
          </w:p>
        </w:tc>
      </w:tr>
      <w:tr w:rsidR="003F342A" w:rsidRPr="00755270" w14:paraId="49ECD6B8" w14:textId="77777777" w:rsidTr="00E6160B">
        <w:tblPrEx>
          <w:tblBorders>
            <w:top w:val="none" w:sz="0" w:space="0" w:color="auto"/>
          </w:tblBorders>
        </w:tblPrEx>
        <w:tc>
          <w:tcPr>
            <w:tcW w:w="133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2087D20" w14:textId="77777777" w:rsidR="00E6160B"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rrBLUP </w:t>
            </w:r>
          </w:p>
          <w:p w14:paraId="30DF1994" w14:textId="7AB52E15"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input</w:t>
            </w:r>
          </w:p>
        </w:tc>
        <w:tc>
          <w:tcPr>
            <w:tcW w:w="185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4E965BE" w14:textId="77777777" w:rsidR="00E6160B" w:rsidRPr="00755270" w:rsidRDefault="00E6160B"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Shrinkage</w:t>
            </w:r>
          </w:p>
          <w:p w14:paraId="79E51256" w14:textId="72DA89E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estimation</w:t>
            </w:r>
          </w:p>
        </w:tc>
        <w:tc>
          <w:tcPr>
            <w:tcW w:w="453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697B8707" w14:textId="77777777" w:rsidR="00E6160B"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Shrinkage estimation can improve the accuracy of </w:t>
            </w:r>
          </w:p>
          <w:p w14:paraId="41CAF689" w14:textId="77777777" w:rsidR="00E6160B"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genome-wide marker-assisted selection, </w:t>
            </w:r>
          </w:p>
          <w:p w14:paraId="63FD69B2" w14:textId="2260B3B2" w:rsidR="003F342A" w:rsidRPr="00755270" w:rsidRDefault="003F342A" w:rsidP="00E6160B">
            <w:pPr>
              <w:autoSpaceDE w:val="0"/>
              <w:autoSpaceDN w:val="0"/>
              <w:adjustRightInd w:val="0"/>
              <w:spacing w:after="0" w:line="240" w:lineRule="auto"/>
              <w:jc w:val="left"/>
              <w:rPr>
                <w:rFonts w:ascii="Garamond" w:hAnsi="Garamond" w:cs="Helvetica"/>
                <w:sz w:val="22"/>
                <w:szCs w:val="22"/>
              </w:rPr>
            </w:pPr>
            <w:r w:rsidRPr="00755270">
              <w:rPr>
                <w:rFonts w:ascii="Garamond" w:hAnsi="Garamond" w:cs="Helvetica"/>
                <w:sz w:val="22"/>
                <w:szCs w:val="22"/>
              </w:rPr>
              <w:t>particularly at low marker density (</w:t>
            </w:r>
            <w:r w:rsidRPr="00755270">
              <w:rPr>
                <w:rFonts w:ascii="Garamond" w:hAnsi="Garamond" w:cs="Helvetica"/>
                <w:i/>
                <w:sz w:val="22"/>
                <w:szCs w:val="22"/>
              </w:rPr>
              <w:t>Endelman and Jannink 2012</w:t>
            </w:r>
            <w:r w:rsidRPr="00755270">
              <w:rPr>
                <w:rFonts w:ascii="Garamond" w:hAnsi="Garamond" w:cs="Helvetica"/>
                <w:sz w:val="22"/>
                <w:szCs w:val="22"/>
              </w:rPr>
              <w:t>)</w:t>
            </w:r>
          </w:p>
        </w:tc>
        <w:tc>
          <w:tcPr>
            <w:tcW w:w="244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BCCC6A1"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TRUE</w:t>
            </w:r>
          </w:p>
        </w:tc>
      </w:tr>
      <w:tr w:rsidR="003F342A" w:rsidRPr="00755270" w14:paraId="0F854FC3" w14:textId="77777777" w:rsidTr="00E6160B">
        <w:tc>
          <w:tcPr>
            <w:tcW w:w="133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3B5C654" w14:textId="77777777" w:rsidR="00E6160B"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rrBLUP </w:t>
            </w:r>
          </w:p>
          <w:p w14:paraId="1DF62E95" w14:textId="3F86512B"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input</w:t>
            </w:r>
          </w:p>
        </w:tc>
        <w:tc>
          <w:tcPr>
            <w:tcW w:w="185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865C686"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impute.method</w:t>
            </w:r>
          </w:p>
        </w:tc>
        <w:tc>
          <w:tcPr>
            <w:tcW w:w="453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EE4B17E" w14:textId="77777777" w:rsidR="00E6160B"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Imputation algorithm for missing values in </w:t>
            </w:r>
          </w:p>
          <w:p w14:paraId="437DC597" w14:textId="467A0491"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markers data</w:t>
            </w:r>
          </w:p>
        </w:tc>
        <w:tc>
          <w:tcPr>
            <w:tcW w:w="244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4B121390"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mean</w:t>
            </w:r>
          </w:p>
        </w:tc>
      </w:tr>
    </w:tbl>
    <w:p w14:paraId="08519428"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8"/>
          <w:szCs w:val="28"/>
        </w:rPr>
      </w:pPr>
    </w:p>
    <w:p w14:paraId="3CAD6B5E" w14:textId="6F717FC3" w:rsidR="003F342A" w:rsidRPr="00755270" w:rsidRDefault="002F31F8" w:rsidP="00E6160B">
      <w:pPr>
        <w:pStyle w:val="Heading2"/>
        <w:rPr>
          <w:rFonts w:ascii="Garamond" w:hAnsi="Garamond"/>
        </w:rPr>
      </w:pPr>
      <w:bookmarkStart w:id="996" w:name="_Toc492991142"/>
      <w:r w:rsidRPr="00755270">
        <w:rPr>
          <w:rFonts w:ascii="Garamond" w:hAnsi="Garamond"/>
        </w:rPr>
        <w:t>4</w:t>
      </w:r>
      <w:r w:rsidR="003F342A" w:rsidRPr="00755270">
        <w:rPr>
          <w:rFonts w:ascii="Garamond" w:hAnsi="Garamond"/>
        </w:rPr>
        <w:t>.5 BGLR</w:t>
      </w:r>
      <w:bookmarkEnd w:id="996"/>
    </w:p>
    <w:tbl>
      <w:tblPr>
        <w:tblW w:w="10173" w:type="dxa"/>
        <w:tblInd w:w="-118" w:type="dxa"/>
        <w:tblBorders>
          <w:top w:val="nil"/>
          <w:left w:val="nil"/>
          <w:right w:val="nil"/>
        </w:tblBorders>
        <w:tblLayout w:type="fixed"/>
        <w:tblLook w:val="0000" w:firstRow="0" w:lastRow="0" w:firstColumn="0" w:lastColumn="0" w:noHBand="0" w:noVBand="0"/>
      </w:tblPr>
      <w:tblGrid>
        <w:gridCol w:w="1213"/>
        <w:gridCol w:w="3857"/>
        <w:gridCol w:w="3685"/>
        <w:gridCol w:w="1418"/>
      </w:tblGrid>
      <w:tr w:rsidR="003F342A" w:rsidRPr="00755270" w14:paraId="7B444FE1" w14:textId="77777777" w:rsidTr="00E6160B">
        <w:trPr>
          <w:trHeight w:val="272"/>
        </w:trPr>
        <w:tc>
          <w:tcPr>
            <w:tcW w:w="121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3FCCEC3"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Category</w:t>
            </w:r>
          </w:p>
        </w:tc>
        <w:tc>
          <w:tcPr>
            <w:tcW w:w="385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7494F1F8"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Parameter</w:t>
            </w:r>
          </w:p>
        </w:tc>
        <w:tc>
          <w:tcPr>
            <w:tcW w:w="368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1139CD9"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Definitions</w:t>
            </w:r>
          </w:p>
        </w:tc>
        <w:tc>
          <w:tcPr>
            <w:tcW w:w="141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874FE15"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b/>
                <w:bCs/>
                <w:sz w:val="22"/>
                <w:szCs w:val="22"/>
              </w:rPr>
            </w:pPr>
            <w:r w:rsidRPr="00755270">
              <w:rPr>
                <w:rFonts w:ascii="Garamond" w:hAnsi="Garamond" w:cs="Helvetica"/>
                <w:b/>
                <w:bCs/>
                <w:sz w:val="22"/>
                <w:szCs w:val="22"/>
              </w:rPr>
              <w:t>Default</w:t>
            </w:r>
          </w:p>
        </w:tc>
      </w:tr>
      <w:tr w:rsidR="003F342A" w:rsidRPr="00755270" w14:paraId="20F7094C" w14:textId="77777777" w:rsidTr="00E6160B">
        <w:tblPrEx>
          <w:tblBorders>
            <w:top w:val="none" w:sz="0" w:space="0" w:color="auto"/>
          </w:tblBorders>
        </w:tblPrEx>
        <w:tc>
          <w:tcPr>
            <w:tcW w:w="121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6B96C4B"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Subset</w:t>
            </w:r>
          </w:p>
        </w:tc>
        <w:tc>
          <w:tcPr>
            <w:tcW w:w="385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27C2EF9"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Subset of traits data</w:t>
            </w:r>
          </w:p>
        </w:tc>
        <w:tc>
          <w:tcPr>
            <w:tcW w:w="368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20E07B1" w14:textId="77777777" w:rsidR="00E6160B"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 xml:space="preserve">Users can select all or partial of traits to </w:t>
            </w:r>
          </w:p>
          <w:p w14:paraId="4122C300" w14:textId="7F49E30B"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be analyzed</w:t>
            </w:r>
          </w:p>
        </w:tc>
        <w:tc>
          <w:tcPr>
            <w:tcW w:w="141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D9FA7D8"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All traits</w:t>
            </w:r>
          </w:p>
        </w:tc>
      </w:tr>
      <w:tr w:rsidR="003F342A" w:rsidRPr="00755270" w14:paraId="2F549972" w14:textId="77777777" w:rsidTr="00E6160B">
        <w:tblPrEx>
          <w:tblBorders>
            <w:top w:val="none" w:sz="0" w:space="0" w:color="auto"/>
          </w:tblBorders>
        </w:tblPrEx>
        <w:tc>
          <w:tcPr>
            <w:tcW w:w="121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02C7DF4"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BGLR</w:t>
            </w:r>
          </w:p>
        </w:tc>
        <w:tc>
          <w:tcPr>
            <w:tcW w:w="385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5E8CF36"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Regression model for predictor (Markers)</w:t>
            </w:r>
          </w:p>
        </w:tc>
        <w:tc>
          <w:tcPr>
            <w:tcW w:w="368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4F620EBA"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The regression type for the markers data</w:t>
            </w:r>
          </w:p>
        </w:tc>
        <w:tc>
          <w:tcPr>
            <w:tcW w:w="141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FDBD3AD"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BRR</w:t>
            </w:r>
          </w:p>
        </w:tc>
      </w:tr>
      <w:tr w:rsidR="003F342A" w:rsidRPr="00755270" w14:paraId="1C9C39AD" w14:textId="77777777" w:rsidTr="00E6160B">
        <w:tblPrEx>
          <w:tblBorders>
            <w:top w:val="none" w:sz="0" w:space="0" w:color="auto"/>
          </w:tblBorders>
        </w:tblPrEx>
        <w:tc>
          <w:tcPr>
            <w:tcW w:w="121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B8F7F28"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BGLR</w:t>
            </w:r>
          </w:p>
        </w:tc>
        <w:tc>
          <w:tcPr>
            <w:tcW w:w="385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B0E0C15"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response_type</w:t>
            </w:r>
          </w:p>
        </w:tc>
        <w:tc>
          <w:tcPr>
            <w:tcW w:w="368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54F24058"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Data type of the response (y)</w:t>
            </w:r>
          </w:p>
        </w:tc>
        <w:tc>
          <w:tcPr>
            <w:tcW w:w="141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6C9B4B14"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gaussian</w:t>
            </w:r>
          </w:p>
        </w:tc>
      </w:tr>
      <w:tr w:rsidR="003F342A" w:rsidRPr="00755270" w14:paraId="72820774" w14:textId="77777777" w:rsidTr="00E6160B">
        <w:tblPrEx>
          <w:tblBorders>
            <w:top w:val="none" w:sz="0" w:space="0" w:color="auto"/>
          </w:tblBorders>
        </w:tblPrEx>
        <w:tc>
          <w:tcPr>
            <w:tcW w:w="121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305D5B9E"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BGLR</w:t>
            </w:r>
          </w:p>
        </w:tc>
        <w:tc>
          <w:tcPr>
            <w:tcW w:w="385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089097F7"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nIter</w:t>
            </w:r>
          </w:p>
        </w:tc>
        <w:tc>
          <w:tcPr>
            <w:tcW w:w="368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2E2290DC"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The number of iterations of the sampler</w:t>
            </w:r>
          </w:p>
        </w:tc>
        <w:tc>
          <w:tcPr>
            <w:tcW w:w="141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F1C0F40"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1200</w:t>
            </w:r>
          </w:p>
        </w:tc>
      </w:tr>
      <w:tr w:rsidR="003F342A" w:rsidRPr="00755270" w14:paraId="29F0C1DC" w14:textId="77777777" w:rsidTr="00E6160B">
        <w:tblPrEx>
          <w:tblBorders>
            <w:top w:val="none" w:sz="0" w:space="0" w:color="auto"/>
          </w:tblBorders>
        </w:tblPrEx>
        <w:tc>
          <w:tcPr>
            <w:tcW w:w="1213"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0164DB11"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BGLR</w:t>
            </w:r>
          </w:p>
        </w:tc>
        <w:tc>
          <w:tcPr>
            <w:tcW w:w="385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1534BA46"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burnIn</w:t>
            </w:r>
          </w:p>
        </w:tc>
        <w:tc>
          <w:tcPr>
            <w:tcW w:w="368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22DAD185"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The number of samples discarded</w:t>
            </w:r>
          </w:p>
        </w:tc>
        <w:tc>
          <w:tcPr>
            <w:tcW w:w="141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p w14:paraId="3FA4A23D"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200</w:t>
            </w:r>
          </w:p>
        </w:tc>
      </w:tr>
      <w:tr w:rsidR="003F342A" w:rsidRPr="00755270" w14:paraId="4A9F0635" w14:textId="77777777" w:rsidTr="00E6160B">
        <w:tc>
          <w:tcPr>
            <w:tcW w:w="1213"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449DFDA"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BGLR</w:t>
            </w:r>
          </w:p>
        </w:tc>
        <w:tc>
          <w:tcPr>
            <w:tcW w:w="385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711D7A3F"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thin</w:t>
            </w:r>
          </w:p>
        </w:tc>
        <w:tc>
          <w:tcPr>
            <w:tcW w:w="368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12E7AABE"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The number of thinning</w:t>
            </w:r>
          </w:p>
        </w:tc>
        <w:tc>
          <w:tcPr>
            <w:tcW w:w="141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p w14:paraId="5C8DE535"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2"/>
                <w:szCs w:val="22"/>
              </w:rPr>
            </w:pPr>
            <w:r w:rsidRPr="00755270">
              <w:rPr>
                <w:rFonts w:ascii="Garamond" w:hAnsi="Garamond" w:cs="Helvetica"/>
                <w:sz w:val="22"/>
                <w:szCs w:val="22"/>
              </w:rPr>
              <w:t>5</w:t>
            </w:r>
          </w:p>
        </w:tc>
      </w:tr>
    </w:tbl>
    <w:p w14:paraId="51BE04EE"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8"/>
          <w:szCs w:val="28"/>
        </w:rPr>
      </w:pPr>
    </w:p>
    <w:p w14:paraId="51379598"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5C72CE32"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3B5D362C"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01F3FFF1"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08AE7EBF"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29410FBA"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40050EBB"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1D12E10F"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509823B7" w14:textId="77777777" w:rsidR="00E6160B" w:rsidRPr="00755270" w:rsidRDefault="00E6160B" w:rsidP="003F342A">
      <w:pPr>
        <w:autoSpaceDE w:val="0"/>
        <w:autoSpaceDN w:val="0"/>
        <w:adjustRightInd w:val="0"/>
        <w:spacing w:after="0" w:line="240" w:lineRule="auto"/>
        <w:ind w:left="720" w:hanging="720"/>
        <w:jc w:val="left"/>
        <w:rPr>
          <w:rFonts w:ascii="Garamond" w:hAnsi="Garamond" w:cs="Helvetica"/>
          <w:sz w:val="28"/>
          <w:szCs w:val="28"/>
        </w:rPr>
      </w:pPr>
    </w:p>
    <w:p w14:paraId="779F1418" w14:textId="77777777" w:rsidR="00E6160B" w:rsidRPr="00755270" w:rsidRDefault="00E6160B" w:rsidP="003F342A">
      <w:pPr>
        <w:autoSpaceDE w:val="0"/>
        <w:autoSpaceDN w:val="0"/>
        <w:adjustRightInd w:val="0"/>
        <w:spacing w:after="0" w:line="240" w:lineRule="auto"/>
        <w:ind w:left="720" w:hanging="720"/>
        <w:jc w:val="left"/>
        <w:rPr>
          <w:rFonts w:ascii="Garamond" w:hAnsi="Garamond" w:cs="Helvetica"/>
          <w:sz w:val="28"/>
          <w:szCs w:val="28"/>
        </w:rPr>
      </w:pPr>
    </w:p>
    <w:p w14:paraId="2CD2DD26" w14:textId="77777777" w:rsidR="00E6160B" w:rsidRPr="00755270" w:rsidRDefault="00E6160B" w:rsidP="003F342A">
      <w:pPr>
        <w:autoSpaceDE w:val="0"/>
        <w:autoSpaceDN w:val="0"/>
        <w:adjustRightInd w:val="0"/>
        <w:spacing w:after="0" w:line="240" w:lineRule="auto"/>
        <w:ind w:left="720" w:hanging="720"/>
        <w:jc w:val="left"/>
        <w:rPr>
          <w:rFonts w:ascii="Garamond" w:hAnsi="Garamond" w:cs="Helvetica"/>
          <w:sz w:val="28"/>
          <w:szCs w:val="28"/>
        </w:rPr>
      </w:pPr>
    </w:p>
    <w:p w14:paraId="307ABB2B" w14:textId="77777777" w:rsidR="00E6160B" w:rsidRPr="00755270" w:rsidRDefault="00E6160B" w:rsidP="003F342A">
      <w:pPr>
        <w:autoSpaceDE w:val="0"/>
        <w:autoSpaceDN w:val="0"/>
        <w:adjustRightInd w:val="0"/>
        <w:spacing w:after="0" w:line="240" w:lineRule="auto"/>
        <w:ind w:left="720" w:hanging="720"/>
        <w:jc w:val="left"/>
        <w:rPr>
          <w:rFonts w:ascii="Garamond" w:hAnsi="Garamond" w:cs="Helvetica"/>
          <w:sz w:val="28"/>
          <w:szCs w:val="28"/>
        </w:rPr>
      </w:pPr>
    </w:p>
    <w:p w14:paraId="6F6B3B95" w14:textId="77777777" w:rsidR="00E6160B" w:rsidRPr="00755270" w:rsidRDefault="00E6160B" w:rsidP="003F342A">
      <w:pPr>
        <w:autoSpaceDE w:val="0"/>
        <w:autoSpaceDN w:val="0"/>
        <w:adjustRightInd w:val="0"/>
        <w:spacing w:after="0" w:line="240" w:lineRule="auto"/>
        <w:ind w:left="720" w:hanging="720"/>
        <w:jc w:val="left"/>
        <w:rPr>
          <w:rFonts w:ascii="Garamond" w:hAnsi="Garamond" w:cs="Helvetica"/>
          <w:sz w:val="28"/>
          <w:szCs w:val="28"/>
        </w:rPr>
      </w:pPr>
    </w:p>
    <w:p w14:paraId="7FD9B098" w14:textId="77777777" w:rsidR="00E6160B" w:rsidRPr="00755270" w:rsidRDefault="00E6160B" w:rsidP="003F342A">
      <w:pPr>
        <w:autoSpaceDE w:val="0"/>
        <w:autoSpaceDN w:val="0"/>
        <w:adjustRightInd w:val="0"/>
        <w:spacing w:after="0" w:line="240" w:lineRule="auto"/>
        <w:ind w:left="720" w:hanging="720"/>
        <w:jc w:val="left"/>
        <w:rPr>
          <w:rFonts w:ascii="Garamond" w:hAnsi="Garamond" w:cs="Helvetica"/>
          <w:sz w:val="28"/>
          <w:szCs w:val="28"/>
        </w:rPr>
      </w:pPr>
    </w:p>
    <w:p w14:paraId="5D58C5F5" w14:textId="77777777" w:rsidR="00E6160B" w:rsidRPr="00755270" w:rsidRDefault="00E6160B" w:rsidP="003F342A">
      <w:pPr>
        <w:autoSpaceDE w:val="0"/>
        <w:autoSpaceDN w:val="0"/>
        <w:adjustRightInd w:val="0"/>
        <w:spacing w:after="0" w:line="240" w:lineRule="auto"/>
        <w:ind w:left="720" w:hanging="720"/>
        <w:jc w:val="left"/>
        <w:rPr>
          <w:rFonts w:ascii="Garamond" w:hAnsi="Garamond" w:cs="Helvetica"/>
          <w:sz w:val="28"/>
          <w:szCs w:val="28"/>
        </w:rPr>
      </w:pPr>
    </w:p>
    <w:p w14:paraId="31AF22E5" w14:textId="77777777" w:rsidR="00E6160B" w:rsidRPr="00755270" w:rsidRDefault="00E6160B" w:rsidP="003F342A">
      <w:pPr>
        <w:autoSpaceDE w:val="0"/>
        <w:autoSpaceDN w:val="0"/>
        <w:adjustRightInd w:val="0"/>
        <w:spacing w:after="0" w:line="240" w:lineRule="auto"/>
        <w:ind w:left="720" w:hanging="720"/>
        <w:jc w:val="left"/>
        <w:rPr>
          <w:rFonts w:ascii="Garamond" w:hAnsi="Garamond" w:cs="Helvetica"/>
          <w:sz w:val="28"/>
          <w:szCs w:val="28"/>
        </w:rPr>
      </w:pPr>
    </w:p>
    <w:p w14:paraId="26DA6B55" w14:textId="77777777" w:rsidR="00E6160B" w:rsidRPr="00755270" w:rsidRDefault="00E6160B" w:rsidP="003F342A">
      <w:pPr>
        <w:autoSpaceDE w:val="0"/>
        <w:autoSpaceDN w:val="0"/>
        <w:adjustRightInd w:val="0"/>
        <w:spacing w:after="0" w:line="240" w:lineRule="auto"/>
        <w:ind w:left="720" w:hanging="720"/>
        <w:jc w:val="left"/>
        <w:rPr>
          <w:rFonts w:ascii="Garamond" w:hAnsi="Garamond" w:cs="Helvetica"/>
          <w:sz w:val="28"/>
          <w:szCs w:val="28"/>
        </w:rPr>
      </w:pPr>
    </w:p>
    <w:p w14:paraId="245461F0" w14:textId="77777777" w:rsidR="00E6160B" w:rsidRPr="00755270" w:rsidRDefault="00E6160B" w:rsidP="003F342A">
      <w:pPr>
        <w:autoSpaceDE w:val="0"/>
        <w:autoSpaceDN w:val="0"/>
        <w:adjustRightInd w:val="0"/>
        <w:spacing w:after="0" w:line="240" w:lineRule="auto"/>
        <w:ind w:left="720" w:hanging="720"/>
        <w:jc w:val="left"/>
        <w:rPr>
          <w:rFonts w:ascii="Garamond" w:hAnsi="Garamond" w:cs="Helvetica"/>
          <w:sz w:val="28"/>
          <w:szCs w:val="28"/>
        </w:rPr>
      </w:pPr>
    </w:p>
    <w:p w14:paraId="7850B265"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4AD8C480"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78F74D6B"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426209CB"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461E7767" w14:textId="77777777" w:rsidR="004D7715" w:rsidRPr="00755270" w:rsidRDefault="004D7715" w:rsidP="003F342A">
      <w:pPr>
        <w:autoSpaceDE w:val="0"/>
        <w:autoSpaceDN w:val="0"/>
        <w:adjustRightInd w:val="0"/>
        <w:spacing w:after="0" w:line="240" w:lineRule="auto"/>
        <w:ind w:left="720" w:hanging="720"/>
        <w:jc w:val="left"/>
        <w:rPr>
          <w:rFonts w:ascii="Garamond" w:hAnsi="Garamond" w:cs="Helvetica"/>
          <w:sz w:val="28"/>
          <w:szCs w:val="28"/>
        </w:rPr>
      </w:pPr>
    </w:p>
    <w:p w14:paraId="01D00AF6" w14:textId="77777777" w:rsidR="003F342A" w:rsidRPr="00755270" w:rsidRDefault="003F342A" w:rsidP="003F342A">
      <w:pPr>
        <w:autoSpaceDE w:val="0"/>
        <w:autoSpaceDN w:val="0"/>
        <w:adjustRightInd w:val="0"/>
        <w:spacing w:after="0" w:line="240" w:lineRule="auto"/>
        <w:ind w:left="720" w:hanging="720"/>
        <w:jc w:val="left"/>
        <w:rPr>
          <w:rFonts w:ascii="Garamond" w:hAnsi="Garamond" w:cs="Helvetica"/>
          <w:sz w:val="28"/>
          <w:szCs w:val="28"/>
        </w:rPr>
      </w:pPr>
    </w:p>
    <w:p w14:paraId="250CF04C" w14:textId="2AAF7620" w:rsidR="002F31F8" w:rsidRPr="00755270" w:rsidDel="00E576F9" w:rsidRDefault="002F31F8" w:rsidP="00426CC2">
      <w:pPr>
        <w:pStyle w:val="Heading1"/>
        <w:rPr>
          <w:del w:id="997" w:author="Poissonfish Chen" w:date="2017-09-12T09:51:00Z"/>
          <w:rFonts w:ascii="Garamond" w:hAnsi="Garamond"/>
        </w:rPr>
      </w:pPr>
      <w:bookmarkStart w:id="998" w:name="_Toc492991143"/>
      <w:r w:rsidRPr="00755270">
        <w:rPr>
          <w:rFonts w:ascii="Garamond" w:hAnsi="Garamond"/>
          <w:smallCaps w:val="0"/>
        </w:rPr>
        <w:lastRenderedPageBreak/>
        <w:t>5. Output files</w:t>
      </w:r>
      <w:bookmarkEnd w:id="998"/>
    </w:p>
    <w:p w14:paraId="639680B7" w14:textId="519D344A" w:rsidR="00CD32CB" w:rsidRPr="00755270" w:rsidRDefault="00CD32CB">
      <w:pPr>
        <w:pStyle w:val="Heading1"/>
        <w:rPr>
          <w:rFonts w:ascii="Garamond" w:hAnsi="Garamond"/>
          <w:rPrChange w:id="999" w:author="Poissonfish Chen" w:date="2017-09-12T14:37:00Z">
            <w:rPr/>
          </w:rPrChange>
        </w:rPr>
        <w:pPrChange w:id="1000" w:author="Poissonfish Chen" w:date="2017-09-12T09:51:00Z">
          <w:pPr/>
        </w:pPrChange>
      </w:pPr>
    </w:p>
    <w:p w14:paraId="7C6B5F22" w14:textId="50DE75C5" w:rsidR="002F31F8" w:rsidRPr="00755270" w:rsidRDefault="00E06A66" w:rsidP="005C6CE0">
      <w:pPr>
        <w:pStyle w:val="Heading2"/>
        <w:rPr>
          <w:ins w:id="1001" w:author="Poissonfish Chen" w:date="2017-09-12T13:32:00Z"/>
          <w:rFonts w:ascii="Garamond" w:hAnsi="Garamond"/>
        </w:rPr>
      </w:pPr>
      <w:bookmarkStart w:id="1002" w:name="_Toc492991144"/>
      <w:r w:rsidRPr="00755270">
        <w:rPr>
          <w:rFonts w:ascii="Garamond" w:hAnsi="Garamond"/>
          <w:rPrChange w:id="1003" w:author="Poissonfish Chen" w:date="2017-09-12T14:37:00Z">
            <w:rPr/>
          </w:rPrChange>
        </w:rPr>
        <w:t xml:space="preserve">5.1 </w:t>
      </w:r>
      <w:del w:id="1004" w:author="Zhang, Zhiwu" w:date="2017-09-03T14:02:00Z">
        <w:r w:rsidRPr="00755270" w:rsidDel="004B2151">
          <w:rPr>
            <w:rFonts w:ascii="Garamond" w:hAnsi="Garamond"/>
            <w:rPrChange w:id="1005" w:author="Poissonfish Chen" w:date="2017-09-12T14:37:00Z">
              <w:rPr/>
            </w:rPrChange>
          </w:rPr>
          <w:delText>GAPIT</w:delText>
        </w:r>
      </w:del>
      <w:ins w:id="1006" w:author="Zhang, Zhiwu" w:date="2017-09-03T14:02:00Z">
        <w:r w:rsidR="004B2151" w:rsidRPr="00755270">
          <w:rPr>
            <w:rFonts w:ascii="Garamond" w:hAnsi="Garamond"/>
            <w:rPrChange w:id="1007" w:author="Poissonfish Chen" w:date="2017-09-12T14:37:00Z">
              <w:rPr/>
            </w:rPrChange>
          </w:rPr>
          <w:t>Phenotype</w:t>
        </w:r>
      </w:ins>
      <w:bookmarkEnd w:id="1002"/>
    </w:p>
    <w:p w14:paraId="4E2C91AF" w14:textId="1EDDBE9E" w:rsidR="00684AA5" w:rsidRPr="00755270" w:rsidRDefault="00684AA5">
      <w:pPr>
        <w:pStyle w:val="Heading3"/>
        <w:rPr>
          <w:ins w:id="1008" w:author="Poissonfish Chen" w:date="2017-09-12T09:17:00Z"/>
          <w:rPrChange w:id="1009" w:author="Poissonfish Chen" w:date="2017-09-12T14:37:00Z">
            <w:rPr>
              <w:ins w:id="1010" w:author="Poissonfish Chen" w:date="2017-09-12T09:17:00Z"/>
              <w:rFonts w:ascii="Garamond" w:hAnsi="Garamond"/>
            </w:rPr>
          </w:rPrChange>
        </w:rPr>
        <w:pPrChange w:id="1011" w:author="Poissonfish Chen" w:date="2017-09-12T14:43:00Z">
          <w:pPr>
            <w:pStyle w:val="Heading2"/>
          </w:pPr>
        </w:pPrChange>
      </w:pPr>
      <w:bookmarkStart w:id="1012" w:name="_Toc492991145"/>
      <w:ins w:id="1013" w:author="Poissonfish Chen" w:date="2017-09-12T13:32:00Z">
        <w:r w:rsidRPr="00755270">
          <w:rPr>
            <w:rPrChange w:id="1014" w:author="Poissonfish Chen" w:date="2017-09-12T14:37:00Z">
              <w:rPr/>
            </w:rPrChange>
          </w:rPr>
          <w:t>5.1.1 Overview</w:t>
        </w:r>
      </w:ins>
      <w:bookmarkEnd w:id="1012"/>
    </w:p>
    <w:p w14:paraId="4E231602" w14:textId="170BC44C" w:rsidR="00096E70" w:rsidRPr="00755270" w:rsidRDefault="00096E70">
      <w:pPr>
        <w:rPr>
          <w:ins w:id="1015" w:author="Poissonfish Chen" w:date="2017-09-12T09:29:00Z"/>
          <w:rFonts w:ascii="Garamond" w:hAnsi="Garamond"/>
          <w:rPrChange w:id="1016" w:author="Poissonfish Chen" w:date="2017-09-12T14:37:00Z">
            <w:rPr>
              <w:ins w:id="1017" w:author="Poissonfish Chen" w:date="2017-09-12T09:29:00Z"/>
            </w:rPr>
          </w:rPrChange>
        </w:rPr>
        <w:pPrChange w:id="1018" w:author="Poissonfish Chen" w:date="2017-09-12T09:17:00Z">
          <w:pPr>
            <w:pStyle w:val="Heading2"/>
          </w:pPr>
        </w:pPrChange>
      </w:pPr>
      <w:ins w:id="1019" w:author="Poissonfish Chen" w:date="2017-09-12T09:17:00Z">
        <w:r w:rsidRPr="00755270">
          <w:rPr>
            <w:rFonts w:ascii="Garamond" w:hAnsi="Garamond"/>
            <w:rPrChange w:id="1020" w:author="Poissonfish Chen" w:date="2017-09-12T14:37:00Z">
              <w:rPr/>
            </w:rPrChange>
          </w:rPr>
          <w:t xml:space="preserve">An overview of </w:t>
        </w:r>
      </w:ins>
      <w:ins w:id="1021" w:author="Poissonfish Chen" w:date="2017-09-12T09:19:00Z">
        <w:r w:rsidR="00CD5D47" w:rsidRPr="00755270">
          <w:rPr>
            <w:rFonts w:ascii="Garamond" w:hAnsi="Garamond"/>
            <w:rPrChange w:id="1022" w:author="Poissonfish Chen" w:date="2017-09-12T14:37:00Z">
              <w:rPr/>
            </w:rPrChange>
          </w:rPr>
          <w:t xml:space="preserve">phenotype, </w:t>
        </w:r>
      </w:ins>
      <w:ins w:id="1023" w:author="Poissonfish Chen" w:date="2017-09-12T10:41:00Z">
        <w:r w:rsidR="00CD5D47" w:rsidRPr="00755270">
          <w:rPr>
            <w:rFonts w:ascii="Garamond" w:hAnsi="Garamond"/>
            <w:rPrChange w:id="1024" w:author="Poissonfish Chen" w:date="2017-09-12T14:37:00Z">
              <w:rPr/>
            </w:rPrChange>
          </w:rPr>
          <w:t>including</w:t>
        </w:r>
      </w:ins>
      <w:ins w:id="1025" w:author="Poissonfish Chen" w:date="2017-09-12T09:19:00Z">
        <w:r w:rsidR="00CD5D47" w:rsidRPr="00755270">
          <w:rPr>
            <w:rFonts w:ascii="Garamond" w:hAnsi="Garamond"/>
            <w:rPrChange w:id="1026" w:author="Poissonfish Chen" w:date="2017-09-12T14:37:00Z">
              <w:rPr/>
            </w:rPrChange>
          </w:rPr>
          <w:t xml:space="preserve"> </w:t>
        </w:r>
      </w:ins>
      <w:ins w:id="1027" w:author="Poissonfish Chen" w:date="2017-09-12T10:41:00Z">
        <w:r w:rsidR="00CD5D47" w:rsidRPr="00755270">
          <w:rPr>
            <w:rFonts w:ascii="Garamond" w:hAnsi="Garamond"/>
            <w:rPrChange w:id="1028" w:author="Poissonfish Chen" w:date="2017-09-12T14:37:00Z">
              <w:rPr/>
            </w:rPrChange>
          </w:rPr>
          <w:t xml:space="preserve">a </w:t>
        </w:r>
      </w:ins>
      <w:ins w:id="1029" w:author="Poissonfish Chen" w:date="2017-09-12T09:19:00Z">
        <w:r w:rsidR="00F9222C" w:rsidRPr="00755270">
          <w:rPr>
            <w:rFonts w:ascii="Garamond" w:hAnsi="Garamond"/>
            <w:rPrChange w:id="1030" w:author="Poissonfish Chen" w:date="2017-09-12T14:37:00Z">
              <w:rPr/>
            </w:rPrChange>
          </w:rPr>
          <w:t>scatter plot and histogram of the distribution.</w:t>
        </w:r>
      </w:ins>
      <w:ins w:id="1031" w:author="Poissonfish Chen" w:date="2017-09-12T09:52:00Z">
        <w:r w:rsidR="00E576F9" w:rsidRPr="00755270">
          <w:rPr>
            <w:rFonts w:ascii="Garamond" w:hAnsi="Garamond"/>
            <w:rPrChange w:id="1032" w:author="Poissonfish Chen" w:date="2017-09-12T14:37:00Z">
              <w:rPr/>
            </w:rPrChange>
          </w:rPr>
          <w:tab/>
        </w:r>
        <w:r w:rsidR="00E576F9" w:rsidRPr="00755270">
          <w:rPr>
            <w:rFonts w:ascii="Garamond" w:hAnsi="Garamond"/>
            <w:rPrChange w:id="1033" w:author="Poissonfish Chen" w:date="2017-09-12T14:37:00Z">
              <w:rPr/>
            </w:rPrChange>
          </w:rPr>
          <w:tab/>
        </w:r>
        <w:r w:rsidR="00E576F9" w:rsidRPr="00755270">
          <w:rPr>
            <w:rFonts w:ascii="Garamond" w:hAnsi="Garamond"/>
            <w:rPrChange w:id="1034" w:author="Poissonfish Chen" w:date="2017-09-12T14:37:00Z">
              <w:rPr/>
            </w:rPrChange>
          </w:rPr>
          <w:tab/>
        </w:r>
      </w:ins>
      <w:ins w:id="1035" w:author="Poissonfish Chen" w:date="2017-09-12T14:43:00Z">
        <w:r w:rsidR="00AD2DFD">
          <w:rPr>
            <w:rFonts w:ascii="Garamond" w:hAnsi="Garamond"/>
          </w:rPr>
          <w:tab/>
        </w:r>
      </w:ins>
      <w:ins w:id="1036" w:author="Poissonfish Chen" w:date="2017-09-12T09:51:00Z">
        <w:r w:rsidR="00E576F9" w:rsidRPr="00755270">
          <w:rPr>
            <w:rFonts w:ascii="Garamond" w:hAnsi="Garamond"/>
            <w:rPrChange w:id="1037" w:author="Poissonfish Chen" w:date="2017-09-12T14:37:00Z">
              <w:rPr/>
            </w:rPrChange>
          </w:rPr>
          <w:t xml:space="preserve"> (suffix: _phenotype_</w:t>
        </w:r>
      </w:ins>
      <w:ins w:id="1038" w:author="Poissonfish Chen" w:date="2017-09-12T09:52:00Z">
        <w:r w:rsidR="00E576F9" w:rsidRPr="00755270">
          <w:rPr>
            <w:rFonts w:ascii="Garamond" w:hAnsi="Garamond"/>
            <w:rPrChange w:id="1039" w:author="Poissonfish Chen" w:date="2017-09-12T14:37:00Z">
              <w:rPr/>
            </w:rPrChange>
          </w:rPr>
          <w:t>view.pdf)</w:t>
        </w:r>
      </w:ins>
    </w:p>
    <w:p w14:paraId="00A44CE1" w14:textId="353E1C51" w:rsidR="008579A2" w:rsidRPr="00755270" w:rsidRDefault="008579A2">
      <w:pPr>
        <w:jc w:val="center"/>
        <w:rPr>
          <w:rFonts w:ascii="Garamond" w:hAnsi="Garamond"/>
          <w:rPrChange w:id="1040" w:author="Poissonfish Chen" w:date="2017-09-12T14:37:00Z">
            <w:rPr/>
          </w:rPrChange>
        </w:rPr>
        <w:pPrChange w:id="1041" w:author="Poissonfish Chen" w:date="2017-09-12T09:30:00Z">
          <w:pPr>
            <w:pStyle w:val="Heading2"/>
          </w:pPr>
        </w:pPrChange>
      </w:pPr>
      <w:ins w:id="1042" w:author="Poissonfish Chen" w:date="2017-09-12T09:29:00Z">
        <w:r w:rsidRPr="00755270">
          <w:rPr>
            <w:rFonts w:ascii="Garamond" w:hAnsi="Garamond"/>
            <w:noProof/>
            <w:rPrChange w:id="1043" w:author="Poissonfish Chen" w:date="2017-09-12T14:37:00Z">
              <w:rPr>
                <w:noProof/>
              </w:rPr>
            </w:rPrChange>
          </w:rPr>
          <w:drawing>
            <wp:inline distT="0" distB="0" distL="0" distR="0" wp14:anchorId="2AD12046" wp14:editId="3EC23589">
              <wp:extent cx="5400000" cy="3216020"/>
              <wp:effectExtent l="0" t="0" r="10795" b="1016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3216020"/>
                      </a:xfrm>
                      <a:prstGeom prst="rect">
                        <a:avLst/>
                      </a:prstGeom>
                    </pic:spPr>
                  </pic:pic>
                </a:graphicData>
              </a:graphic>
            </wp:inline>
          </w:drawing>
        </w:r>
      </w:ins>
    </w:p>
    <w:p w14:paraId="3EE2796F" w14:textId="66757933" w:rsidR="00E06A66" w:rsidRPr="00755270" w:rsidDel="004560F9" w:rsidRDefault="00E06A66">
      <w:pPr>
        <w:pStyle w:val="Heading2"/>
        <w:rPr>
          <w:del w:id="1044" w:author="Poissonfish Chen" w:date="2017-09-11T08:02:00Z"/>
          <w:rFonts w:ascii="Garamond" w:hAnsi="Garamond"/>
          <w:rPrChange w:id="1045" w:author="Poissonfish Chen" w:date="2017-09-12T14:37:00Z">
            <w:rPr>
              <w:del w:id="1046" w:author="Poissonfish Chen" w:date="2017-09-11T08:02:00Z"/>
            </w:rPr>
          </w:rPrChange>
        </w:rPr>
      </w:pPr>
      <w:bookmarkStart w:id="1047" w:name="_Toc492991146"/>
      <w:r w:rsidRPr="00755270">
        <w:rPr>
          <w:rFonts w:ascii="Garamond" w:hAnsi="Garamond"/>
          <w:smallCaps w:val="0"/>
          <w:rPrChange w:id="1048" w:author="Poissonfish Chen" w:date="2017-09-12T14:37:00Z">
            <w:rPr>
              <w:smallCaps w:val="0"/>
            </w:rPr>
          </w:rPrChange>
        </w:rPr>
        <w:t xml:space="preserve">5.2 </w:t>
      </w:r>
      <w:del w:id="1049" w:author="Zhang, Zhiwu" w:date="2017-09-03T14:02:00Z">
        <w:r w:rsidRPr="00755270" w:rsidDel="004B2151">
          <w:rPr>
            <w:rFonts w:ascii="Garamond" w:hAnsi="Garamond"/>
            <w:smallCaps w:val="0"/>
            <w:rPrChange w:id="1050" w:author="Poissonfish Chen" w:date="2017-09-12T14:37:00Z">
              <w:rPr>
                <w:smallCaps w:val="0"/>
              </w:rPr>
            </w:rPrChange>
          </w:rPr>
          <w:delText>FarmCPU</w:delText>
        </w:r>
      </w:del>
      <w:ins w:id="1051" w:author="Zhang, Zhiwu" w:date="2017-09-03T14:02:00Z">
        <w:r w:rsidR="004B2151" w:rsidRPr="00755270">
          <w:rPr>
            <w:rFonts w:ascii="Garamond" w:hAnsi="Garamond"/>
            <w:smallCaps w:val="0"/>
            <w:rPrChange w:id="1052" w:author="Poissonfish Chen" w:date="2017-09-12T14:37:00Z">
              <w:rPr>
                <w:smallCaps w:val="0"/>
              </w:rPr>
            </w:rPrChange>
          </w:rPr>
          <w:t>P</w:t>
        </w:r>
      </w:ins>
      <w:ins w:id="1053" w:author="Zhang, Zhiwu" w:date="2017-09-03T14:03:00Z">
        <w:r w:rsidR="004B2151" w:rsidRPr="00755270">
          <w:rPr>
            <w:rFonts w:ascii="Garamond" w:hAnsi="Garamond"/>
            <w:smallCaps w:val="0"/>
            <w:rPrChange w:id="1054" w:author="Poissonfish Chen" w:date="2017-09-12T14:37:00Z">
              <w:rPr>
                <w:smallCaps w:val="0"/>
              </w:rPr>
            </w:rPrChange>
          </w:rPr>
          <w:t>opulation structure</w:t>
        </w:r>
      </w:ins>
      <w:bookmarkEnd w:id="1047"/>
    </w:p>
    <w:p w14:paraId="7A1EBA08" w14:textId="13185A9B" w:rsidR="00B037CD" w:rsidRPr="00755270" w:rsidRDefault="00E06A66">
      <w:pPr>
        <w:pStyle w:val="Heading2"/>
        <w:rPr>
          <w:ins w:id="1055" w:author="Poissonfish Chen" w:date="2017-09-09T12:58:00Z"/>
          <w:rFonts w:ascii="Garamond" w:hAnsi="Garamond"/>
          <w:rPrChange w:id="1056" w:author="Poissonfish Chen" w:date="2017-09-12T14:37:00Z">
            <w:rPr>
              <w:ins w:id="1057" w:author="Poissonfish Chen" w:date="2017-09-09T12:58:00Z"/>
            </w:rPr>
          </w:rPrChange>
        </w:rPr>
      </w:pPr>
      <w:del w:id="1058" w:author="Poissonfish Chen" w:date="2017-09-11T08:02:00Z">
        <w:r w:rsidRPr="00755270" w:rsidDel="004560F9">
          <w:rPr>
            <w:rFonts w:ascii="Garamond" w:hAnsi="Garamond"/>
            <w:rPrChange w:id="1059" w:author="Poissonfish Chen" w:date="2017-09-12T14:37:00Z">
              <w:rPr/>
            </w:rPrChange>
          </w:rPr>
          <w:delText>5.3 PLINK</w:delText>
        </w:r>
      </w:del>
      <w:ins w:id="1060" w:author="Zhang, Zhiwu" w:date="2017-09-03T14:03:00Z">
        <w:del w:id="1061" w:author="Poissonfish Chen" w:date="2017-09-11T08:02:00Z">
          <w:r w:rsidR="004B2151" w:rsidRPr="00755270" w:rsidDel="004560F9">
            <w:rPr>
              <w:rFonts w:ascii="Garamond" w:hAnsi="Garamond"/>
              <w:rPrChange w:id="1062" w:author="Poissonfish Chen" w:date="2017-09-12T14:37:00Z">
                <w:rPr/>
              </w:rPrChange>
            </w:rPr>
            <w:delText>Kinship</w:delText>
          </w:r>
        </w:del>
      </w:ins>
    </w:p>
    <w:p w14:paraId="565D997E" w14:textId="3C4F83AA" w:rsidR="00684AA5" w:rsidRPr="00755270" w:rsidRDefault="00684AA5">
      <w:pPr>
        <w:pStyle w:val="Heading3"/>
        <w:rPr>
          <w:ins w:id="1063" w:author="Poissonfish Chen" w:date="2017-09-12T13:27:00Z"/>
          <w:rPrChange w:id="1064" w:author="Poissonfish Chen" w:date="2017-09-12T14:37:00Z">
            <w:rPr>
              <w:ins w:id="1065" w:author="Poissonfish Chen" w:date="2017-09-12T13:27:00Z"/>
            </w:rPr>
          </w:rPrChange>
        </w:rPr>
        <w:pPrChange w:id="1066" w:author="Poissonfish Chen" w:date="2017-09-12T14:43:00Z">
          <w:pPr>
            <w:pStyle w:val="Heading2"/>
          </w:pPr>
        </w:pPrChange>
      </w:pPr>
      <w:bookmarkStart w:id="1067" w:name="_Toc492991147"/>
      <w:ins w:id="1068" w:author="Poissonfish Chen" w:date="2017-09-12T13:27:00Z">
        <w:r w:rsidRPr="00755270">
          <w:rPr>
            <w:rPrChange w:id="1069" w:author="Poissonfish Chen" w:date="2017-09-12T14:37:00Z">
              <w:rPr/>
            </w:rPrChange>
          </w:rPr>
          <w:t>5.2.1 Heterozygosity</w:t>
        </w:r>
        <w:bookmarkEnd w:id="1067"/>
      </w:ins>
    </w:p>
    <w:p w14:paraId="517AE2E1" w14:textId="294213DB" w:rsidR="00684AA5" w:rsidRPr="00755270" w:rsidRDefault="00684AA5">
      <w:pPr>
        <w:rPr>
          <w:ins w:id="1070" w:author="Poissonfish Chen" w:date="2017-09-12T10:41:00Z"/>
          <w:rFonts w:ascii="Garamond" w:hAnsi="Garamond"/>
          <w:rPrChange w:id="1071" w:author="Poissonfish Chen" w:date="2017-09-12T14:37:00Z">
            <w:rPr>
              <w:ins w:id="1072" w:author="Poissonfish Chen" w:date="2017-09-12T10:41:00Z"/>
              <w:rFonts w:ascii="Garamond" w:hAnsi="Garamond"/>
            </w:rPr>
          </w:rPrChange>
        </w:rPr>
        <w:pPrChange w:id="1073" w:author="Poissonfish Chen" w:date="2017-09-12T10:41:00Z">
          <w:pPr>
            <w:pStyle w:val="Heading2"/>
          </w:pPr>
        </w:pPrChange>
      </w:pPr>
      <w:ins w:id="1074" w:author="Poissonfish Chen" w:date="2017-09-12T13:26:00Z">
        <w:r w:rsidRPr="00755270">
          <w:rPr>
            <w:rFonts w:ascii="Garamond" w:hAnsi="Garamond"/>
            <w:rPrChange w:id="1075" w:author="Poissonfish Chen" w:date="2017-09-12T14:37:00Z">
              <w:rPr>
                <w:rFonts w:ascii="Garamond" w:hAnsi="Garamond"/>
              </w:rPr>
            </w:rPrChange>
          </w:rPr>
          <w:t>Histograms that show the heterozygosity by individuals and</w:t>
        </w:r>
      </w:ins>
      <w:ins w:id="1076" w:author="Poissonfish Chen" w:date="2017-09-12T13:27:00Z">
        <w:r w:rsidRPr="00755270">
          <w:rPr>
            <w:rFonts w:ascii="Garamond" w:hAnsi="Garamond"/>
            <w:rPrChange w:id="1077" w:author="Poissonfish Chen" w:date="2017-09-12T14:37:00Z">
              <w:rPr>
                <w:rFonts w:ascii="Garamond" w:hAnsi="Garamond"/>
              </w:rPr>
            </w:rPrChange>
          </w:rPr>
          <w:t xml:space="preserve"> by</w:t>
        </w:r>
      </w:ins>
      <w:ins w:id="1078" w:author="Poissonfish Chen" w:date="2017-09-12T13:26:00Z">
        <w:r w:rsidRPr="00755270">
          <w:rPr>
            <w:rFonts w:ascii="Garamond" w:hAnsi="Garamond"/>
            <w:rPrChange w:id="1079" w:author="Poissonfish Chen" w:date="2017-09-12T14:37:00Z">
              <w:rPr>
                <w:rFonts w:ascii="Garamond" w:hAnsi="Garamond"/>
              </w:rPr>
            </w:rPrChange>
          </w:rPr>
          <w:t xml:space="preserve"> markers</w:t>
        </w:r>
      </w:ins>
      <w:ins w:id="1080" w:author="Poissonfish Chen" w:date="2017-09-12T13:27:00Z">
        <w:r w:rsidRPr="00755270">
          <w:rPr>
            <w:rFonts w:ascii="Garamond" w:hAnsi="Garamond"/>
            <w:rPrChange w:id="1081" w:author="Poissonfish Chen" w:date="2017-09-12T14:37:00Z">
              <w:rPr>
                <w:rFonts w:ascii="Garamond" w:hAnsi="Garamond"/>
              </w:rPr>
            </w:rPrChange>
          </w:rPr>
          <w:t>.</w:t>
        </w:r>
      </w:ins>
      <w:ins w:id="1082" w:author="Poissonfish Chen" w:date="2017-09-12T13:28:00Z">
        <w:r w:rsidRPr="00755270">
          <w:rPr>
            <w:rFonts w:ascii="Garamond" w:hAnsi="Garamond"/>
            <w:rPrChange w:id="1083" w:author="Poissonfish Chen" w:date="2017-09-12T14:37:00Z">
              <w:rPr>
                <w:rFonts w:ascii="Garamond" w:hAnsi="Garamond"/>
              </w:rPr>
            </w:rPrChange>
          </w:rPr>
          <w:t xml:space="preserve"> (suffix: _heterozygosity.pdf)</w:t>
        </w:r>
      </w:ins>
    </w:p>
    <w:p w14:paraId="76022DA4" w14:textId="73888720" w:rsidR="00B037CD" w:rsidRPr="00755270" w:rsidDel="00160450" w:rsidRDefault="008579A2">
      <w:pPr>
        <w:jc w:val="center"/>
        <w:rPr>
          <w:del w:id="1084" w:author="Poissonfish Chen" w:date="2017-09-12T14:05:00Z"/>
          <w:rFonts w:ascii="Garamond" w:hAnsi="Garamond"/>
          <w:rPrChange w:id="1085" w:author="Poissonfish Chen" w:date="2017-09-12T14:37:00Z">
            <w:rPr>
              <w:del w:id="1086" w:author="Poissonfish Chen" w:date="2017-09-12T14:05:00Z"/>
            </w:rPr>
          </w:rPrChange>
        </w:rPr>
        <w:pPrChange w:id="1087" w:author="Poissonfish Chen" w:date="2017-09-12T09:35:00Z">
          <w:pPr>
            <w:pStyle w:val="Heading2"/>
          </w:pPr>
        </w:pPrChange>
      </w:pPr>
      <w:ins w:id="1088" w:author="Poissonfish Chen" w:date="2017-09-12T09:32:00Z">
        <w:r w:rsidRPr="00755270">
          <w:rPr>
            <w:rFonts w:ascii="Garamond" w:hAnsi="Garamond"/>
            <w:noProof/>
            <w:rPrChange w:id="1089" w:author="Poissonfish Chen" w:date="2017-09-12T14:37:00Z">
              <w:rPr>
                <w:rFonts w:ascii="Garamond" w:hAnsi="Garamond"/>
                <w:noProof/>
              </w:rPr>
            </w:rPrChange>
          </w:rPr>
          <w:drawing>
            <wp:inline distT="0" distB="0" distL="0" distR="0" wp14:anchorId="57B4D88D" wp14:editId="31A00652">
              <wp:extent cx="5013776" cy="2901207"/>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4845" cy="2907612"/>
                      </a:xfrm>
                      <a:prstGeom prst="rect">
                        <a:avLst/>
                      </a:prstGeom>
                    </pic:spPr>
                  </pic:pic>
                </a:graphicData>
              </a:graphic>
            </wp:inline>
          </w:drawing>
        </w:r>
      </w:ins>
    </w:p>
    <w:p w14:paraId="22AD43D1" w14:textId="77777777" w:rsidR="008579A2" w:rsidRPr="00755270" w:rsidRDefault="008579A2">
      <w:pPr>
        <w:jc w:val="center"/>
        <w:rPr>
          <w:ins w:id="1090" w:author="Poissonfish Chen" w:date="2017-09-12T09:36:00Z"/>
          <w:rFonts w:ascii="Garamond" w:hAnsi="Garamond"/>
          <w:rPrChange w:id="1091" w:author="Poissonfish Chen" w:date="2017-09-12T14:37:00Z">
            <w:rPr>
              <w:ins w:id="1092" w:author="Poissonfish Chen" w:date="2017-09-12T09:36:00Z"/>
            </w:rPr>
          </w:rPrChange>
        </w:rPr>
        <w:pPrChange w:id="1093" w:author="Poissonfish Chen" w:date="2017-09-12T14:05:00Z">
          <w:pPr>
            <w:pStyle w:val="Heading2"/>
          </w:pPr>
        </w:pPrChange>
      </w:pPr>
    </w:p>
    <w:p w14:paraId="397654D4" w14:textId="77777777" w:rsidR="00AD2DFD" w:rsidRDefault="00AD2DFD" w:rsidP="005C6CE0">
      <w:pPr>
        <w:pStyle w:val="Heading2"/>
        <w:rPr>
          <w:ins w:id="1094" w:author="Poissonfish Chen" w:date="2017-09-12T14:43:00Z"/>
          <w:rFonts w:ascii="Garamond" w:hAnsi="Garamond"/>
        </w:rPr>
      </w:pPr>
    </w:p>
    <w:p w14:paraId="3BE158E3" w14:textId="3B8C9845" w:rsidR="00E06A66" w:rsidRPr="00755270" w:rsidRDefault="00E06A66" w:rsidP="005C6CE0">
      <w:pPr>
        <w:pStyle w:val="Heading2"/>
        <w:rPr>
          <w:ins w:id="1095" w:author="Poissonfish Chen" w:date="2017-09-12T13:32:00Z"/>
          <w:rFonts w:ascii="Garamond" w:hAnsi="Garamond"/>
        </w:rPr>
      </w:pPr>
      <w:bookmarkStart w:id="1096" w:name="_Toc492991148"/>
      <w:r w:rsidRPr="00755270">
        <w:rPr>
          <w:rFonts w:ascii="Garamond" w:hAnsi="Garamond"/>
          <w:rPrChange w:id="1097" w:author="Poissonfish Chen" w:date="2017-09-12T14:37:00Z">
            <w:rPr/>
          </w:rPrChange>
        </w:rPr>
        <w:lastRenderedPageBreak/>
        <w:t>5.</w:t>
      </w:r>
      <w:ins w:id="1098" w:author="Poissonfish Chen" w:date="2017-09-12T09:32:00Z">
        <w:r w:rsidR="008579A2" w:rsidRPr="00755270">
          <w:rPr>
            <w:rFonts w:ascii="Garamond" w:hAnsi="Garamond"/>
          </w:rPr>
          <w:t>3</w:t>
        </w:r>
      </w:ins>
      <w:del w:id="1099" w:author="Poissonfish Chen" w:date="2017-09-12T09:32:00Z">
        <w:r w:rsidRPr="00755270" w:rsidDel="008579A2">
          <w:rPr>
            <w:rFonts w:ascii="Garamond" w:hAnsi="Garamond"/>
            <w:rPrChange w:id="1100" w:author="Poissonfish Chen" w:date="2017-09-12T14:37:00Z">
              <w:rPr/>
            </w:rPrChange>
          </w:rPr>
          <w:delText>4</w:delText>
        </w:r>
      </w:del>
      <w:r w:rsidRPr="00755270">
        <w:rPr>
          <w:rFonts w:ascii="Garamond" w:hAnsi="Garamond"/>
          <w:rPrChange w:id="1101" w:author="Poissonfish Chen" w:date="2017-09-12T14:37:00Z">
            <w:rPr/>
          </w:rPrChange>
        </w:rPr>
        <w:t xml:space="preserve"> </w:t>
      </w:r>
      <w:del w:id="1102" w:author="Zhang, Zhiwu" w:date="2017-09-03T14:03:00Z">
        <w:r w:rsidRPr="00755270" w:rsidDel="004B2151">
          <w:rPr>
            <w:rFonts w:ascii="Garamond" w:hAnsi="Garamond"/>
            <w:rPrChange w:id="1103" w:author="Poissonfish Chen" w:date="2017-09-12T14:37:00Z">
              <w:rPr/>
            </w:rPrChange>
          </w:rPr>
          <w:delText>rrBLUP</w:delText>
        </w:r>
      </w:del>
      <w:ins w:id="1104" w:author="Zhang, Zhiwu" w:date="2017-09-03T14:03:00Z">
        <w:r w:rsidR="004B2151" w:rsidRPr="00755270">
          <w:rPr>
            <w:rFonts w:ascii="Garamond" w:hAnsi="Garamond"/>
            <w:rPrChange w:id="1105" w:author="Poissonfish Chen" w:date="2017-09-12T14:37:00Z">
              <w:rPr/>
            </w:rPrChange>
          </w:rPr>
          <w:t>GWAS</w:t>
        </w:r>
      </w:ins>
      <w:bookmarkEnd w:id="1096"/>
    </w:p>
    <w:p w14:paraId="7E0B7CA5" w14:textId="77777777" w:rsidR="00160450" w:rsidRPr="00755270" w:rsidRDefault="00684AA5">
      <w:pPr>
        <w:pStyle w:val="Heading3"/>
        <w:rPr>
          <w:ins w:id="1106" w:author="Poissonfish Chen" w:date="2017-09-12T14:04:00Z"/>
          <w:rPrChange w:id="1107" w:author="Poissonfish Chen" w:date="2017-09-12T14:37:00Z">
            <w:rPr>
              <w:ins w:id="1108" w:author="Poissonfish Chen" w:date="2017-09-12T14:04:00Z"/>
            </w:rPr>
          </w:rPrChange>
        </w:rPr>
        <w:pPrChange w:id="1109" w:author="Poissonfish Chen" w:date="2017-09-12T14:43:00Z">
          <w:pPr>
            <w:pStyle w:val="Heading2"/>
          </w:pPr>
        </w:pPrChange>
      </w:pPr>
      <w:bookmarkStart w:id="1110" w:name="_Toc492991149"/>
      <w:ins w:id="1111" w:author="Poissonfish Chen" w:date="2017-09-12T13:32:00Z">
        <w:r w:rsidRPr="00755270">
          <w:rPr>
            <w:rPrChange w:id="1112" w:author="Poissonfish Chen" w:date="2017-09-12T14:37:00Z">
              <w:rPr/>
            </w:rPrChange>
          </w:rPr>
          <w:t xml:space="preserve">5.3.1 </w:t>
        </w:r>
      </w:ins>
      <w:ins w:id="1113" w:author="Poissonfish Chen" w:date="2017-09-12T14:02:00Z">
        <w:r w:rsidR="00160450" w:rsidRPr="00755270">
          <w:rPr>
            <w:rPrChange w:id="1114" w:author="Poissonfish Chen" w:date="2017-09-12T14:37:00Z">
              <w:rPr/>
            </w:rPrChange>
          </w:rPr>
          <w:t xml:space="preserve">Genomewise </w:t>
        </w:r>
      </w:ins>
      <w:ins w:id="1115" w:author="Poissonfish Chen" w:date="2017-09-12T13:59:00Z">
        <w:r w:rsidR="001618D6" w:rsidRPr="00755270">
          <w:rPr>
            <w:rPrChange w:id="1116" w:author="Poissonfish Chen" w:date="2017-09-12T14:37:00Z">
              <w:rPr/>
            </w:rPrChange>
          </w:rPr>
          <w:t>Manhattan</w:t>
        </w:r>
      </w:ins>
      <w:ins w:id="1117" w:author="Poissonfish Chen" w:date="2017-09-12T13:32:00Z">
        <w:r w:rsidRPr="00755270">
          <w:rPr>
            <w:rPrChange w:id="1118" w:author="Poissonfish Chen" w:date="2017-09-12T14:37:00Z">
              <w:rPr/>
            </w:rPrChange>
          </w:rPr>
          <w:t xml:space="preserve"> plot</w:t>
        </w:r>
      </w:ins>
      <w:bookmarkEnd w:id="1110"/>
      <w:ins w:id="1119" w:author="Poissonfish Chen" w:date="2017-09-12T14:02:00Z">
        <w:r w:rsidR="00160450" w:rsidRPr="00755270">
          <w:rPr>
            <w:rPrChange w:id="1120" w:author="Poissonfish Chen" w:date="2017-09-12T14:37:00Z">
              <w:rPr/>
            </w:rPrChange>
          </w:rPr>
          <w:t xml:space="preserve"> </w:t>
        </w:r>
      </w:ins>
    </w:p>
    <w:p w14:paraId="3BE67749" w14:textId="19B9AE9E" w:rsidR="00684AA5" w:rsidRPr="00755270" w:rsidRDefault="00160450">
      <w:pPr>
        <w:rPr>
          <w:ins w:id="1121" w:author="Poissonfish Chen" w:date="2017-09-12T09:36:00Z"/>
          <w:rFonts w:ascii="Garamond" w:hAnsi="Garamond"/>
          <w:rPrChange w:id="1122" w:author="Poissonfish Chen" w:date="2017-09-12T14:37:00Z">
            <w:rPr>
              <w:ins w:id="1123" w:author="Poissonfish Chen" w:date="2017-09-12T09:36:00Z"/>
              <w:rFonts w:ascii="Garamond" w:hAnsi="Garamond"/>
            </w:rPr>
          </w:rPrChange>
        </w:rPr>
        <w:pPrChange w:id="1124" w:author="Poissonfish Chen" w:date="2017-09-12T13:32:00Z">
          <w:pPr>
            <w:pStyle w:val="Heading2"/>
          </w:pPr>
        </w:pPrChange>
      </w:pPr>
      <w:ins w:id="1125" w:author="Poissonfish Chen" w:date="2017-09-12T14:02:00Z">
        <w:r w:rsidRPr="00755270">
          <w:rPr>
            <w:rFonts w:ascii="Garamond" w:hAnsi="Garamond"/>
            <w:rPrChange w:id="1126" w:author="Poissonfish Chen" w:date="2017-09-12T14:37:00Z">
              <w:rPr/>
            </w:rPrChange>
          </w:rPr>
          <w:t>(</w:t>
        </w:r>
      </w:ins>
      <w:ins w:id="1127" w:author="Poissonfish Chen" w:date="2017-09-12T14:03:00Z">
        <w:r w:rsidRPr="00755270">
          <w:rPr>
            <w:rFonts w:ascii="Garamond" w:hAnsi="Garamond"/>
            <w:rPrChange w:id="1128" w:author="Poissonfish Chen" w:date="2017-09-12T14:37:00Z">
              <w:rPr/>
            </w:rPrChange>
          </w:rPr>
          <w:t>suffix: Manhattan.Plot.Genomewise.pdf</w:t>
        </w:r>
      </w:ins>
      <w:ins w:id="1129" w:author="Poissonfish Chen" w:date="2017-09-12T14:02:00Z">
        <w:r w:rsidRPr="00755270">
          <w:rPr>
            <w:rFonts w:ascii="Garamond" w:hAnsi="Garamond"/>
            <w:rPrChange w:id="1130" w:author="Poissonfish Chen" w:date="2017-09-12T14:37:00Z">
              <w:rPr/>
            </w:rPrChange>
          </w:rPr>
          <w:t>)</w:t>
        </w:r>
      </w:ins>
    </w:p>
    <w:p w14:paraId="3D4721A4" w14:textId="3B4A81B5" w:rsidR="008579A2" w:rsidRPr="00755270" w:rsidRDefault="005B260C">
      <w:pPr>
        <w:jc w:val="center"/>
        <w:rPr>
          <w:ins w:id="1131" w:author="Poissonfish Chen" w:date="2017-09-12T14:01:00Z"/>
          <w:rFonts w:ascii="Garamond" w:hAnsi="Garamond"/>
          <w:rPrChange w:id="1132" w:author="Poissonfish Chen" w:date="2017-09-12T14:37:00Z">
            <w:rPr>
              <w:ins w:id="1133" w:author="Poissonfish Chen" w:date="2017-09-12T14:01:00Z"/>
            </w:rPr>
          </w:rPrChange>
        </w:rPr>
        <w:pPrChange w:id="1134" w:author="Poissonfish Chen" w:date="2017-09-12T14:08:00Z">
          <w:pPr>
            <w:pStyle w:val="Heading2"/>
          </w:pPr>
        </w:pPrChange>
      </w:pPr>
      <w:ins w:id="1135" w:author="Poissonfish Chen" w:date="2017-09-12T14:23:00Z">
        <w:r w:rsidRPr="00755270">
          <w:rPr>
            <w:rFonts w:ascii="Garamond" w:hAnsi="Garamond"/>
            <w:noProof/>
            <w:rPrChange w:id="1136" w:author="Poissonfish Chen" w:date="2017-09-12T14:37:00Z">
              <w:rPr>
                <w:noProof/>
              </w:rPr>
            </w:rPrChange>
          </w:rPr>
          <w:drawing>
            <wp:inline distT="0" distB="0" distL="0" distR="0" wp14:anchorId="524B2317" wp14:editId="132821BF">
              <wp:extent cx="5058637" cy="2237413"/>
              <wp:effectExtent l="0" t="0" r="0" b="0"/>
              <wp:docPr id="1073741873" name="Picture 1073741873" descr="../../.Trash/GAPIT.Project_1_EarHT.Y...i..Manhattan.Plot.Genomewis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sh/GAPIT.Project_1_EarHT.Y...i..Manhattan.Plot.Genomewise.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3657" cy="2239633"/>
                      </a:xfrm>
                      <a:prstGeom prst="rect">
                        <a:avLst/>
                      </a:prstGeom>
                      <a:noFill/>
                      <a:ln>
                        <a:noFill/>
                      </a:ln>
                    </pic:spPr>
                  </pic:pic>
                </a:graphicData>
              </a:graphic>
            </wp:inline>
          </w:drawing>
        </w:r>
      </w:ins>
    </w:p>
    <w:p w14:paraId="134692BC" w14:textId="1577DFCF" w:rsidR="00160450" w:rsidRPr="00755270" w:rsidRDefault="00160450">
      <w:pPr>
        <w:pStyle w:val="Heading3"/>
        <w:rPr>
          <w:ins w:id="1137" w:author="Poissonfish Chen" w:date="2017-09-12T14:04:00Z"/>
          <w:rPrChange w:id="1138" w:author="Poissonfish Chen" w:date="2017-09-12T14:37:00Z">
            <w:rPr>
              <w:ins w:id="1139" w:author="Poissonfish Chen" w:date="2017-09-12T14:04:00Z"/>
            </w:rPr>
          </w:rPrChange>
        </w:rPr>
        <w:pPrChange w:id="1140" w:author="Poissonfish Chen" w:date="2017-09-12T14:44:00Z">
          <w:pPr>
            <w:pStyle w:val="Heading2"/>
          </w:pPr>
        </w:pPrChange>
      </w:pPr>
      <w:bookmarkStart w:id="1141" w:name="_Toc492991150"/>
      <w:ins w:id="1142" w:author="Poissonfish Chen" w:date="2017-09-12T14:01:00Z">
        <w:r w:rsidRPr="00755270">
          <w:rPr>
            <w:rPrChange w:id="1143" w:author="Poissonfish Chen" w:date="2017-09-12T14:37:00Z">
              <w:rPr/>
            </w:rPrChange>
          </w:rPr>
          <w:t>5.3.2 Q-Q plot</w:t>
        </w:r>
      </w:ins>
      <w:bookmarkEnd w:id="1141"/>
    </w:p>
    <w:p w14:paraId="036CB3CD" w14:textId="68C60C8B" w:rsidR="00160450" w:rsidRPr="00755270" w:rsidRDefault="00160450">
      <w:pPr>
        <w:rPr>
          <w:rFonts w:ascii="Garamond" w:hAnsi="Garamond"/>
          <w:rPrChange w:id="1144" w:author="Poissonfish Chen" w:date="2017-09-12T14:37:00Z">
            <w:rPr/>
          </w:rPrChange>
        </w:rPr>
        <w:pPrChange w:id="1145" w:author="Poissonfish Chen" w:date="2017-09-12T09:36:00Z">
          <w:pPr>
            <w:pStyle w:val="Heading2"/>
          </w:pPr>
        </w:pPrChange>
      </w:pPr>
      <w:ins w:id="1146" w:author="Poissonfish Chen" w:date="2017-09-12T14:04:00Z">
        <w:r w:rsidRPr="00755270">
          <w:rPr>
            <w:rFonts w:ascii="Garamond" w:hAnsi="Garamond"/>
            <w:rPrChange w:id="1147" w:author="Poissonfish Chen" w:date="2017-09-12T14:37:00Z">
              <w:rPr/>
            </w:rPrChange>
          </w:rPr>
          <w:t>(suffix: QQ-Plot.pdf)</w:t>
        </w:r>
      </w:ins>
    </w:p>
    <w:p w14:paraId="24784BAB" w14:textId="76773030" w:rsidR="008579A2" w:rsidRPr="00755270" w:rsidRDefault="005B260C">
      <w:pPr>
        <w:jc w:val="center"/>
        <w:rPr>
          <w:ins w:id="1148" w:author="Poissonfish Chen" w:date="2017-09-12T14:05:00Z"/>
          <w:rPrChange w:id="1149" w:author="Poissonfish Chen" w:date="2017-09-12T14:37:00Z">
            <w:rPr>
              <w:ins w:id="1150" w:author="Poissonfish Chen" w:date="2017-09-12T14:05:00Z"/>
              <w:rFonts w:ascii="Garamond" w:hAnsi="Garamond"/>
            </w:rPr>
          </w:rPrChange>
        </w:rPr>
        <w:pPrChange w:id="1151" w:author="Poissonfish Chen" w:date="2017-09-12T14:39:00Z">
          <w:pPr>
            <w:pStyle w:val="Heading2"/>
          </w:pPr>
        </w:pPrChange>
      </w:pPr>
      <w:ins w:id="1152" w:author="Poissonfish Chen" w:date="2017-09-12T14:23:00Z">
        <w:r w:rsidRPr="00755270">
          <w:rPr>
            <w:noProof/>
            <w:rPrChange w:id="1153" w:author="Poissonfish Chen" w:date="2017-09-12T14:37:00Z">
              <w:rPr>
                <w:rFonts w:ascii="Garamond" w:hAnsi="Garamond"/>
                <w:noProof/>
              </w:rPr>
            </w:rPrChange>
          </w:rPr>
          <w:drawing>
            <wp:inline distT="0" distB="0" distL="0" distR="0" wp14:anchorId="45380983" wp14:editId="6388A3A3">
              <wp:extent cx="3172250" cy="3172250"/>
              <wp:effectExtent l="0" t="0" r="0" b="0"/>
              <wp:docPr id="1073741872" name="Picture 1073741872" descr="../../.Trash/GAPIT.Project_1_EarHT.Y...i..QQ-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sh/GAPIT.Project_1_EarHT.Y...i..QQ-Plot.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2078" cy="3182078"/>
                      </a:xfrm>
                      <a:prstGeom prst="rect">
                        <a:avLst/>
                      </a:prstGeom>
                      <a:noFill/>
                      <a:ln>
                        <a:noFill/>
                      </a:ln>
                    </pic:spPr>
                  </pic:pic>
                </a:graphicData>
              </a:graphic>
            </wp:inline>
          </w:drawing>
        </w:r>
      </w:ins>
    </w:p>
    <w:p w14:paraId="0A2343FE" w14:textId="01E97B75" w:rsidR="00160450" w:rsidRPr="00755270" w:rsidRDefault="00160450">
      <w:pPr>
        <w:pStyle w:val="Heading3"/>
        <w:rPr>
          <w:ins w:id="1154" w:author="Poissonfish Chen" w:date="2017-09-12T14:05:00Z"/>
          <w:rPrChange w:id="1155" w:author="Poissonfish Chen" w:date="2017-09-12T14:37:00Z">
            <w:rPr>
              <w:ins w:id="1156" w:author="Poissonfish Chen" w:date="2017-09-12T14:05:00Z"/>
            </w:rPr>
          </w:rPrChange>
        </w:rPr>
        <w:pPrChange w:id="1157" w:author="Poissonfish Chen" w:date="2017-09-12T14:44:00Z">
          <w:pPr>
            <w:pStyle w:val="Heading2"/>
          </w:pPr>
        </w:pPrChange>
      </w:pPr>
      <w:bookmarkStart w:id="1158" w:name="_Toc492991151"/>
      <w:ins w:id="1159" w:author="Poissonfish Chen" w:date="2017-09-12T14:05:00Z">
        <w:r w:rsidRPr="00755270">
          <w:rPr>
            <w:rPrChange w:id="1160" w:author="Poissonfish Chen" w:date="2017-09-12T14:37:00Z">
              <w:rPr/>
            </w:rPrChange>
          </w:rPr>
          <w:t>5.3.3 GWAS result</w:t>
        </w:r>
        <w:bookmarkEnd w:id="1158"/>
      </w:ins>
    </w:p>
    <w:p w14:paraId="05F422D8" w14:textId="6BB64971" w:rsidR="00160450" w:rsidRPr="00755270" w:rsidRDefault="00160450">
      <w:pPr>
        <w:rPr>
          <w:ins w:id="1161" w:author="Poissonfish Chen" w:date="2017-09-12T09:39:00Z"/>
          <w:rFonts w:ascii="Garamond" w:hAnsi="Garamond"/>
          <w:rPrChange w:id="1162" w:author="Poissonfish Chen" w:date="2017-09-12T14:37:00Z">
            <w:rPr>
              <w:ins w:id="1163" w:author="Poissonfish Chen" w:date="2017-09-12T09:39:00Z"/>
              <w:rFonts w:ascii="Garamond" w:hAnsi="Garamond"/>
            </w:rPr>
          </w:rPrChange>
        </w:rPr>
        <w:pPrChange w:id="1164" w:author="Poissonfish Chen" w:date="2017-09-12T14:05:00Z">
          <w:pPr>
            <w:pStyle w:val="Heading2"/>
          </w:pPr>
        </w:pPrChange>
      </w:pPr>
      <w:ins w:id="1165" w:author="Poissonfish Chen" w:date="2017-09-12T14:05:00Z">
        <w:r w:rsidRPr="00755270">
          <w:rPr>
            <w:rFonts w:ascii="Garamond" w:hAnsi="Garamond"/>
            <w:rPrChange w:id="1166" w:author="Poissonfish Chen" w:date="2017-09-12T14:37:00Z">
              <w:rPr/>
            </w:rPrChange>
          </w:rPr>
          <w:t xml:space="preserve">A table shows the marker information and </w:t>
        </w:r>
      </w:ins>
      <w:ins w:id="1167" w:author="Poissonfish Chen" w:date="2017-09-12T14:06:00Z">
        <w:r w:rsidRPr="00755270">
          <w:rPr>
            <w:rFonts w:ascii="Garamond" w:hAnsi="Garamond"/>
            <w:rPrChange w:id="1168" w:author="Poissonfish Chen" w:date="2017-09-12T14:37:00Z">
              <w:rPr/>
            </w:rPrChange>
          </w:rPr>
          <w:t xml:space="preserve">its </w:t>
        </w:r>
      </w:ins>
      <w:ins w:id="1169" w:author="Poissonfish Chen" w:date="2017-09-12T14:05:00Z">
        <w:r w:rsidRPr="00755270">
          <w:rPr>
            <w:rFonts w:ascii="Garamond" w:hAnsi="Garamond"/>
            <w:rPrChange w:id="1170" w:author="Poissonfish Chen" w:date="2017-09-12T14:37:00Z">
              <w:rPr/>
            </w:rPrChange>
          </w:rPr>
          <w:t>tested P-value.</w:t>
        </w:r>
      </w:ins>
      <w:ins w:id="1171" w:author="Poissonfish Chen" w:date="2017-09-12T14:06:00Z">
        <w:r w:rsidRPr="00755270">
          <w:rPr>
            <w:rFonts w:ascii="Garamond" w:hAnsi="Garamond"/>
            <w:rPrChange w:id="1172" w:author="Poissonfish Chen" w:date="2017-09-12T14:37:00Z">
              <w:rPr/>
            </w:rPrChange>
          </w:rPr>
          <w:t xml:space="preserve"> (suffix: </w:t>
        </w:r>
      </w:ins>
      <w:ins w:id="1173" w:author="Poissonfish Chen" w:date="2017-09-12T14:07:00Z">
        <w:r w:rsidRPr="00755270">
          <w:rPr>
            <w:rFonts w:ascii="Garamond" w:hAnsi="Garamond"/>
            <w:rPrChange w:id="1174" w:author="Poissonfish Chen" w:date="2017-09-12T14:37:00Z">
              <w:rPr/>
            </w:rPrChange>
          </w:rPr>
          <w:t>_</w:t>
        </w:r>
      </w:ins>
      <w:ins w:id="1175" w:author="Poissonfish Chen" w:date="2017-09-12T14:06:00Z">
        <w:r w:rsidRPr="00755270">
          <w:rPr>
            <w:rFonts w:ascii="Garamond" w:hAnsi="Garamond"/>
            <w:rPrChange w:id="1176" w:author="Poissonfish Chen" w:date="2017-09-12T14:37:00Z">
              <w:rPr/>
            </w:rPrChange>
          </w:rPr>
          <w:t>GWAS</w:t>
        </w:r>
      </w:ins>
      <w:ins w:id="1177" w:author="Poissonfish Chen" w:date="2017-09-12T14:07:00Z">
        <w:r w:rsidRPr="00755270">
          <w:rPr>
            <w:rFonts w:ascii="Garamond" w:hAnsi="Garamond"/>
            <w:rPrChange w:id="1178" w:author="Poissonfish Chen" w:date="2017-09-12T14:37:00Z">
              <w:rPr/>
            </w:rPrChange>
          </w:rPr>
          <w:t>.txt</w:t>
        </w:r>
      </w:ins>
      <w:ins w:id="1179" w:author="Poissonfish Chen" w:date="2017-09-12T14:06:00Z">
        <w:r w:rsidRPr="00755270">
          <w:rPr>
            <w:rFonts w:ascii="Garamond" w:hAnsi="Garamond"/>
            <w:rPrChange w:id="1180" w:author="Poissonfish Chen" w:date="2017-09-12T14:37:00Z">
              <w:rPr/>
            </w:rPrChange>
          </w:rPr>
          <w:t>)</w:t>
        </w:r>
      </w:ins>
    </w:p>
    <w:tbl>
      <w:tblPr>
        <w:tblW w:w="0" w:type="auto"/>
        <w:jc w:val="center"/>
        <w:tblBorders>
          <w:top w:val="nil"/>
          <w:left w:val="nil"/>
          <w:right w:val="nil"/>
        </w:tblBorders>
        <w:tblLayout w:type="fixed"/>
        <w:tblLook w:val="0000" w:firstRow="0" w:lastRow="0" w:firstColumn="0" w:lastColumn="0" w:noHBand="0" w:noVBand="0"/>
        <w:tblPrChange w:id="1181" w:author="Poissonfish Chen" w:date="2017-09-12T09:40:00Z">
          <w:tblPr>
            <w:tblW w:w="0" w:type="auto"/>
            <w:jc w:val="center"/>
            <w:tblBorders>
              <w:top w:val="nil"/>
              <w:left w:val="nil"/>
              <w:right w:val="nil"/>
            </w:tblBorders>
            <w:tblLayout w:type="fixed"/>
            <w:tblLook w:val="0000" w:firstRow="0" w:lastRow="0" w:firstColumn="0" w:lastColumn="0" w:noHBand="0" w:noVBand="0"/>
          </w:tblPr>
        </w:tblPrChange>
      </w:tblPr>
      <w:tblGrid>
        <w:gridCol w:w="1245"/>
        <w:gridCol w:w="1354"/>
        <w:gridCol w:w="1462"/>
        <w:gridCol w:w="1509"/>
        <w:gridCol w:w="1150"/>
        <w:tblGridChange w:id="1182">
          <w:tblGrid>
            <w:gridCol w:w="1245"/>
            <w:gridCol w:w="1354"/>
            <w:gridCol w:w="1462"/>
            <w:gridCol w:w="1509"/>
            <w:gridCol w:w="498"/>
          </w:tblGrid>
        </w:tblGridChange>
      </w:tblGrid>
      <w:tr w:rsidR="00B12E85" w:rsidRPr="00755270" w14:paraId="1A877DEE" w14:textId="77777777" w:rsidTr="00B12E85">
        <w:trPr>
          <w:jc w:val="center"/>
          <w:ins w:id="1183" w:author="Poissonfish Chen" w:date="2017-09-12T09:39:00Z"/>
          <w:trPrChange w:id="1184" w:author="Poissonfish Chen" w:date="2017-09-12T09:40:00Z">
            <w:trPr>
              <w:jc w:val="center"/>
            </w:trPr>
          </w:trPrChange>
        </w:trPr>
        <w:tc>
          <w:tcPr>
            <w:tcW w:w="12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Change w:id="1185" w:author="Poissonfish Chen" w:date="2017-09-12T09:40:00Z">
              <w:tcPr>
                <w:tcW w:w="12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1919BA65" w14:textId="66FDB0E8" w:rsidR="00B12E85" w:rsidRPr="00755270" w:rsidRDefault="00B12E85">
            <w:pPr>
              <w:autoSpaceDE w:val="0"/>
              <w:autoSpaceDN w:val="0"/>
              <w:adjustRightInd w:val="0"/>
              <w:spacing w:after="0" w:line="240" w:lineRule="auto"/>
              <w:ind w:left="720" w:hanging="720"/>
              <w:jc w:val="center"/>
              <w:rPr>
                <w:ins w:id="1186" w:author="Poissonfish Chen" w:date="2017-09-12T09:39:00Z"/>
                <w:rFonts w:ascii="Garamond" w:hAnsi="Garamond" w:cs="Helvetica"/>
                <w:b/>
                <w:bCs/>
                <w:sz w:val="18"/>
                <w:szCs w:val="18"/>
              </w:rPr>
              <w:pPrChange w:id="1187" w:author="Poissonfish Chen" w:date="2017-09-12T09:47:00Z">
                <w:pPr>
                  <w:autoSpaceDE w:val="0"/>
                  <w:autoSpaceDN w:val="0"/>
                  <w:adjustRightInd w:val="0"/>
                  <w:spacing w:after="0" w:line="240" w:lineRule="auto"/>
                  <w:ind w:left="720" w:hanging="720"/>
                  <w:jc w:val="left"/>
                </w:pPr>
              </w:pPrChange>
            </w:pPr>
            <w:ins w:id="1188" w:author="Poissonfish Chen" w:date="2017-09-12T09:39:00Z">
              <w:r w:rsidRPr="00755270">
                <w:rPr>
                  <w:rFonts w:ascii="Garamond" w:hAnsi="Garamond" w:cs="Helvetica"/>
                  <w:b/>
                  <w:bCs/>
                  <w:sz w:val="18"/>
                  <w:szCs w:val="18"/>
                </w:rPr>
                <w:t>SNP</w:t>
              </w:r>
            </w:ins>
          </w:p>
        </w:tc>
        <w:tc>
          <w:tcPr>
            <w:tcW w:w="135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Change w:id="1189" w:author="Poissonfish Chen" w:date="2017-09-12T09:40:00Z">
              <w:tcPr>
                <w:tcW w:w="135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0B107C1A" w14:textId="497C0D10" w:rsidR="00B12E85" w:rsidRPr="00755270" w:rsidRDefault="00B12E85">
            <w:pPr>
              <w:autoSpaceDE w:val="0"/>
              <w:autoSpaceDN w:val="0"/>
              <w:adjustRightInd w:val="0"/>
              <w:spacing w:after="0" w:line="240" w:lineRule="auto"/>
              <w:ind w:left="720" w:hanging="720"/>
              <w:jc w:val="center"/>
              <w:rPr>
                <w:ins w:id="1190" w:author="Poissonfish Chen" w:date="2017-09-12T09:39:00Z"/>
                <w:rFonts w:ascii="Garamond" w:hAnsi="Garamond" w:cs="Helvetica"/>
                <w:b/>
                <w:bCs/>
                <w:sz w:val="18"/>
                <w:szCs w:val="18"/>
              </w:rPr>
              <w:pPrChange w:id="1191" w:author="Poissonfish Chen" w:date="2017-09-12T09:47:00Z">
                <w:pPr>
                  <w:autoSpaceDE w:val="0"/>
                  <w:autoSpaceDN w:val="0"/>
                  <w:adjustRightInd w:val="0"/>
                  <w:spacing w:after="0" w:line="240" w:lineRule="auto"/>
                  <w:ind w:left="720" w:hanging="720"/>
                  <w:jc w:val="left"/>
                </w:pPr>
              </w:pPrChange>
            </w:pPr>
            <w:ins w:id="1192" w:author="Poissonfish Chen" w:date="2017-09-12T09:39:00Z">
              <w:r w:rsidRPr="00755270">
                <w:rPr>
                  <w:rFonts w:ascii="Garamond" w:hAnsi="Garamond" w:cs="Helvetica"/>
                  <w:b/>
                  <w:bCs/>
                  <w:sz w:val="18"/>
                  <w:szCs w:val="18"/>
                </w:rPr>
                <w:t>Chromosome</w:t>
              </w:r>
            </w:ins>
          </w:p>
        </w:tc>
        <w:tc>
          <w:tcPr>
            <w:tcW w:w="146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Change w:id="1193" w:author="Poissonfish Chen" w:date="2017-09-12T09:40:00Z">
              <w:tcPr>
                <w:tcW w:w="146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1275A8E5" w14:textId="7E73E343" w:rsidR="00B12E85" w:rsidRPr="00755270" w:rsidRDefault="00B12E85">
            <w:pPr>
              <w:autoSpaceDE w:val="0"/>
              <w:autoSpaceDN w:val="0"/>
              <w:adjustRightInd w:val="0"/>
              <w:spacing w:after="0" w:line="240" w:lineRule="auto"/>
              <w:ind w:left="720" w:hanging="720"/>
              <w:jc w:val="center"/>
              <w:rPr>
                <w:ins w:id="1194" w:author="Poissonfish Chen" w:date="2017-09-12T09:39:00Z"/>
                <w:rFonts w:ascii="Garamond" w:hAnsi="Garamond" w:cs="Helvetica"/>
                <w:b/>
                <w:bCs/>
                <w:sz w:val="18"/>
                <w:szCs w:val="18"/>
              </w:rPr>
              <w:pPrChange w:id="1195" w:author="Poissonfish Chen" w:date="2017-09-12T09:47:00Z">
                <w:pPr>
                  <w:autoSpaceDE w:val="0"/>
                  <w:autoSpaceDN w:val="0"/>
                  <w:adjustRightInd w:val="0"/>
                  <w:spacing w:after="0" w:line="240" w:lineRule="auto"/>
                  <w:ind w:left="720" w:hanging="720"/>
                  <w:jc w:val="left"/>
                </w:pPr>
              </w:pPrChange>
            </w:pPr>
            <w:ins w:id="1196" w:author="Poissonfish Chen" w:date="2017-09-12T09:40:00Z">
              <w:r w:rsidRPr="00755270">
                <w:rPr>
                  <w:rFonts w:ascii="Garamond" w:hAnsi="Garamond" w:cs="Helvetica"/>
                  <w:b/>
                  <w:bCs/>
                  <w:sz w:val="18"/>
                  <w:szCs w:val="18"/>
                </w:rPr>
                <w:t>Position</w:t>
              </w:r>
            </w:ins>
          </w:p>
        </w:tc>
        <w:tc>
          <w:tcPr>
            <w:tcW w:w="150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Change w:id="1197" w:author="Poissonfish Chen" w:date="2017-09-12T09:40:00Z">
              <w:tcPr>
                <w:tcW w:w="150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46DD1C8D" w14:textId="2BF7EE28" w:rsidR="00B12E85" w:rsidRPr="00755270" w:rsidRDefault="00B12E85">
            <w:pPr>
              <w:autoSpaceDE w:val="0"/>
              <w:autoSpaceDN w:val="0"/>
              <w:adjustRightInd w:val="0"/>
              <w:spacing w:after="0" w:line="240" w:lineRule="auto"/>
              <w:ind w:left="720" w:hanging="720"/>
              <w:jc w:val="center"/>
              <w:rPr>
                <w:ins w:id="1198" w:author="Poissonfish Chen" w:date="2017-09-12T09:39:00Z"/>
                <w:rFonts w:ascii="Garamond" w:hAnsi="Garamond" w:cs="Helvetica"/>
                <w:b/>
                <w:bCs/>
                <w:sz w:val="18"/>
                <w:szCs w:val="18"/>
              </w:rPr>
              <w:pPrChange w:id="1199" w:author="Poissonfish Chen" w:date="2017-09-12T09:47:00Z">
                <w:pPr>
                  <w:autoSpaceDE w:val="0"/>
                  <w:autoSpaceDN w:val="0"/>
                  <w:adjustRightInd w:val="0"/>
                  <w:spacing w:after="0" w:line="240" w:lineRule="auto"/>
                  <w:ind w:left="720" w:hanging="720"/>
                  <w:jc w:val="left"/>
                </w:pPr>
              </w:pPrChange>
            </w:pPr>
            <w:ins w:id="1200" w:author="Poissonfish Chen" w:date="2017-09-12T09:40:00Z">
              <w:r w:rsidRPr="00755270">
                <w:rPr>
                  <w:rFonts w:ascii="Garamond" w:hAnsi="Garamond" w:cs="Helvetica"/>
                  <w:b/>
                  <w:bCs/>
                  <w:sz w:val="18"/>
                  <w:szCs w:val="18"/>
                </w:rPr>
                <w:t>P.value</w:t>
              </w:r>
            </w:ins>
          </w:p>
        </w:tc>
        <w:tc>
          <w:tcPr>
            <w:tcW w:w="11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Change w:id="1201" w:author="Poissonfish Chen" w:date="2017-09-12T09:40:00Z">
              <w:tcPr>
                <w:tcW w:w="49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2B9D3261" w14:textId="5C108A76" w:rsidR="00B12E85" w:rsidRPr="00755270" w:rsidRDefault="00B12E85">
            <w:pPr>
              <w:autoSpaceDE w:val="0"/>
              <w:autoSpaceDN w:val="0"/>
              <w:adjustRightInd w:val="0"/>
              <w:spacing w:after="0" w:line="240" w:lineRule="auto"/>
              <w:ind w:left="720" w:hanging="720"/>
              <w:jc w:val="center"/>
              <w:rPr>
                <w:ins w:id="1202" w:author="Poissonfish Chen" w:date="2017-09-12T09:39:00Z"/>
                <w:rFonts w:ascii="Garamond" w:hAnsi="Garamond" w:cs="Helvetica"/>
                <w:b/>
                <w:bCs/>
                <w:sz w:val="18"/>
                <w:szCs w:val="18"/>
              </w:rPr>
              <w:pPrChange w:id="1203" w:author="Poissonfish Chen" w:date="2017-09-12T09:47:00Z">
                <w:pPr>
                  <w:autoSpaceDE w:val="0"/>
                  <w:autoSpaceDN w:val="0"/>
                  <w:adjustRightInd w:val="0"/>
                  <w:spacing w:after="0" w:line="240" w:lineRule="auto"/>
                  <w:ind w:left="720" w:hanging="720"/>
                  <w:jc w:val="left"/>
                </w:pPr>
              </w:pPrChange>
            </w:pPr>
            <w:ins w:id="1204" w:author="Poissonfish Chen" w:date="2017-09-12T09:40:00Z">
              <w:r w:rsidRPr="00755270">
                <w:rPr>
                  <w:rFonts w:ascii="Garamond" w:hAnsi="Garamond" w:cs="Helvetica"/>
                  <w:b/>
                  <w:bCs/>
                  <w:sz w:val="18"/>
                  <w:szCs w:val="18"/>
                </w:rPr>
                <w:t>MAF</w:t>
              </w:r>
            </w:ins>
          </w:p>
        </w:tc>
      </w:tr>
      <w:tr w:rsidR="00B12E85" w:rsidRPr="00755270" w14:paraId="79618346" w14:textId="77777777" w:rsidTr="00387DE3">
        <w:tblPrEx>
          <w:tblBorders>
            <w:top w:val="none" w:sz="0" w:space="0" w:color="auto"/>
          </w:tblBorders>
          <w:tblPrExChange w:id="1205" w:author="Poissonfish Chen" w:date="2017-09-12T09:46:00Z">
            <w:tblPrEx>
              <w:tblBorders>
                <w:top w:val="none" w:sz="0" w:space="0" w:color="auto"/>
              </w:tblBorders>
            </w:tblPrEx>
          </w:tblPrExChange>
        </w:tblPrEx>
        <w:trPr>
          <w:jc w:val="center"/>
          <w:ins w:id="1206" w:author="Poissonfish Chen" w:date="2017-09-12T09:39:00Z"/>
          <w:trPrChange w:id="1207" w:author="Poissonfish Chen" w:date="2017-09-12T09:46:00Z">
            <w:trPr>
              <w:jc w:val="center"/>
            </w:trPr>
          </w:trPrChange>
        </w:trPr>
        <w:tc>
          <w:tcPr>
            <w:tcW w:w="12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tcPrChange w:id="1208" w:author="Poissonfish Chen" w:date="2017-09-12T09:46:00Z">
              <w:tcPr>
                <w:tcW w:w="12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5AF6CD87" w14:textId="43D08170" w:rsidR="00B12E85" w:rsidRPr="00755270" w:rsidRDefault="00B12E85">
            <w:pPr>
              <w:autoSpaceDE w:val="0"/>
              <w:autoSpaceDN w:val="0"/>
              <w:adjustRightInd w:val="0"/>
              <w:spacing w:after="0" w:line="240" w:lineRule="auto"/>
              <w:ind w:left="720" w:hanging="720"/>
              <w:jc w:val="center"/>
              <w:rPr>
                <w:ins w:id="1209" w:author="Poissonfish Chen" w:date="2017-09-12T09:39:00Z"/>
                <w:rFonts w:ascii="Garamond" w:hAnsi="Garamond" w:cs="Helvetica"/>
                <w:sz w:val="18"/>
                <w:szCs w:val="18"/>
              </w:rPr>
              <w:pPrChange w:id="1210" w:author="Poissonfish Chen" w:date="2017-09-12T09:47:00Z">
                <w:pPr>
                  <w:autoSpaceDE w:val="0"/>
                  <w:autoSpaceDN w:val="0"/>
                  <w:adjustRightInd w:val="0"/>
                  <w:spacing w:after="0" w:line="240" w:lineRule="auto"/>
                  <w:ind w:left="720" w:hanging="720"/>
                  <w:jc w:val="left"/>
                </w:pPr>
              </w:pPrChange>
            </w:pPr>
            <w:ins w:id="1211" w:author="Poissonfish Chen" w:date="2017-09-12T09:46:00Z">
              <w:r w:rsidRPr="00755270">
                <w:rPr>
                  <w:rFonts w:ascii="Garamond" w:hAnsi="Garamond"/>
                  <w:sz w:val="18"/>
                  <w:szCs w:val="18"/>
                  <w:rPrChange w:id="1212" w:author="Poissonfish Chen" w:date="2017-09-12T14:37:00Z">
                    <w:rPr/>
                  </w:rPrChange>
                </w:rPr>
                <w:t>PZB00859.1</w:t>
              </w:r>
            </w:ins>
          </w:p>
        </w:tc>
        <w:tc>
          <w:tcPr>
            <w:tcW w:w="135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tcPrChange w:id="1213" w:author="Poissonfish Chen" w:date="2017-09-12T09:46:00Z">
              <w:tcPr>
                <w:tcW w:w="1354"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4937AB7A" w14:textId="46DD9B7C" w:rsidR="00B12E85" w:rsidRPr="00755270" w:rsidRDefault="00B12E85">
            <w:pPr>
              <w:autoSpaceDE w:val="0"/>
              <w:autoSpaceDN w:val="0"/>
              <w:adjustRightInd w:val="0"/>
              <w:spacing w:after="0" w:line="240" w:lineRule="auto"/>
              <w:ind w:left="720" w:hanging="720"/>
              <w:jc w:val="center"/>
              <w:rPr>
                <w:ins w:id="1214" w:author="Poissonfish Chen" w:date="2017-09-12T09:39:00Z"/>
                <w:rFonts w:ascii="Garamond" w:hAnsi="Garamond" w:cs="Helvetica"/>
                <w:sz w:val="18"/>
                <w:szCs w:val="18"/>
              </w:rPr>
              <w:pPrChange w:id="1215" w:author="Poissonfish Chen" w:date="2017-09-12T09:47:00Z">
                <w:pPr>
                  <w:autoSpaceDE w:val="0"/>
                  <w:autoSpaceDN w:val="0"/>
                  <w:adjustRightInd w:val="0"/>
                  <w:spacing w:after="0" w:line="240" w:lineRule="auto"/>
                  <w:ind w:left="720" w:hanging="720"/>
                  <w:jc w:val="left"/>
                </w:pPr>
              </w:pPrChange>
            </w:pPr>
            <w:ins w:id="1216" w:author="Poissonfish Chen" w:date="2017-09-12T09:46:00Z">
              <w:r w:rsidRPr="00755270">
                <w:rPr>
                  <w:rFonts w:ascii="Garamond" w:hAnsi="Garamond"/>
                  <w:sz w:val="18"/>
                  <w:szCs w:val="18"/>
                  <w:rPrChange w:id="1217" w:author="Poissonfish Chen" w:date="2017-09-12T14:37:00Z">
                    <w:rPr/>
                  </w:rPrChange>
                </w:rPr>
                <w:t>1</w:t>
              </w:r>
            </w:ins>
          </w:p>
        </w:tc>
        <w:tc>
          <w:tcPr>
            <w:tcW w:w="146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tcPrChange w:id="1218" w:author="Poissonfish Chen" w:date="2017-09-12T09:46:00Z">
              <w:tcPr>
                <w:tcW w:w="146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77BA55B0" w14:textId="02FFAECA" w:rsidR="00B12E85" w:rsidRPr="00755270" w:rsidRDefault="00B12E85">
            <w:pPr>
              <w:autoSpaceDE w:val="0"/>
              <w:autoSpaceDN w:val="0"/>
              <w:adjustRightInd w:val="0"/>
              <w:spacing w:after="0" w:line="240" w:lineRule="auto"/>
              <w:ind w:left="720" w:hanging="720"/>
              <w:jc w:val="center"/>
              <w:rPr>
                <w:ins w:id="1219" w:author="Poissonfish Chen" w:date="2017-09-12T09:39:00Z"/>
                <w:rFonts w:ascii="Garamond" w:hAnsi="Garamond" w:cs="Helvetica"/>
                <w:sz w:val="18"/>
                <w:szCs w:val="18"/>
              </w:rPr>
              <w:pPrChange w:id="1220" w:author="Poissonfish Chen" w:date="2017-09-12T09:47:00Z">
                <w:pPr>
                  <w:autoSpaceDE w:val="0"/>
                  <w:autoSpaceDN w:val="0"/>
                  <w:adjustRightInd w:val="0"/>
                  <w:spacing w:after="0" w:line="240" w:lineRule="auto"/>
                  <w:ind w:left="720" w:hanging="720"/>
                  <w:jc w:val="left"/>
                </w:pPr>
              </w:pPrChange>
            </w:pPr>
            <w:ins w:id="1221" w:author="Poissonfish Chen" w:date="2017-09-12T09:46:00Z">
              <w:r w:rsidRPr="00755270">
                <w:rPr>
                  <w:rFonts w:ascii="Garamond" w:hAnsi="Garamond"/>
                  <w:sz w:val="18"/>
                  <w:szCs w:val="18"/>
                  <w:rPrChange w:id="1222" w:author="Poissonfish Chen" w:date="2017-09-12T14:37:00Z">
                    <w:rPr/>
                  </w:rPrChange>
                </w:rPr>
                <w:t>157104</w:t>
              </w:r>
            </w:ins>
          </w:p>
        </w:tc>
        <w:tc>
          <w:tcPr>
            <w:tcW w:w="150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tcPrChange w:id="1223" w:author="Poissonfish Chen" w:date="2017-09-12T09:46:00Z">
              <w:tcPr>
                <w:tcW w:w="1509"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42763022" w14:textId="7EB4A0D9" w:rsidR="00B12E85" w:rsidRPr="00755270" w:rsidRDefault="00B12E85">
            <w:pPr>
              <w:autoSpaceDE w:val="0"/>
              <w:autoSpaceDN w:val="0"/>
              <w:adjustRightInd w:val="0"/>
              <w:spacing w:after="0" w:line="240" w:lineRule="auto"/>
              <w:ind w:left="720" w:hanging="720"/>
              <w:jc w:val="center"/>
              <w:rPr>
                <w:ins w:id="1224" w:author="Poissonfish Chen" w:date="2017-09-12T09:39:00Z"/>
                <w:rFonts w:ascii="Garamond" w:hAnsi="Garamond" w:cs="Helvetica"/>
                <w:sz w:val="18"/>
                <w:szCs w:val="18"/>
              </w:rPr>
              <w:pPrChange w:id="1225" w:author="Poissonfish Chen" w:date="2017-09-12T09:47:00Z">
                <w:pPr>
                  <w:autoSpaceDE w:val="0"/>
                  <w:autoSpaceDN w:val="0"/>
                  <w:adjustRightInd w:val="0"/>
                  <w:spacing w:after="0" w:line="240" w:lineRule="auto"/>
                  <w:ind w:left="720" w:hanging="720"/>
                  <w:jc w:val="left"/>
                </w:pPr>
              </w:pPrChange>
            </w:pPr>
            <w:ins w:id="1226" w:author="Poissonfish Chen" w:date="2017-09-12T09:46:00Z">
              <w:r w:rsidRPr="00755270">
                <w:rPr>
                  <w:rFonts w:ascii="Garamond" w:hAnsi="Garamond"/>
                  <w:sz w:val="18"/>
                  <w:szCs w:val="18"/>
                  <w:rPrChange w:id="1227" w:author="Poissonfish Chen" w:date="2017-09-12T14:37:00Z">
                    <w:rPr/>
                  </w:rPrChange>
                </w:rPr>
                <w:t>0.4636</w:t>
              </w:r>
            </w:ins>
          </w:p>
        </w:tc>
        <w:tc>
          <w:tcPr>
            <w:tcW w:w="1150"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tcPrChange w:id="1228" w:author="Poissonfish Chen" w:date="2017-09-12T09:46:00Z">
              <w:tcPr>
                <w:tcW w:w="498"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4B21511B" w14:textId="735549E6" w:rsidR="00B12E85" w:rsidRPr="00755270" w:rsidRDefault="00B12E85">
            <w:pPr>
              <w:autoSpaceDE w:val="0"/>
              <w:autoSpaceDN w:val="0"/>
              <w:adjustRightInd w:val="0"/>
              <w:spacing w:after="0" w:line="240" w:lineRule="auto"/>
              <w:ind w:left="720" w:hanging="720"/>
              <w:jc w:val="center"/>
              <w:rPr>
                <w:ins w:id="1229" w:author="Poissonfish Chen" w:date="2017-09-12T09:39:00Z"/>
                <w:rFonts w:ascii="Garamond" w:hAnsi="Garamond" w:cs="Helvetica"/>
                <w:sz w:val="18"/>
                <w:szCs w:val="18"/>
              </w:rPr>
              <w:pPrChange w:id="1230" w:author="Poissonfish Chen" w:date="2017-09-12T09:47:00Z">
                <w:pPr>
                  <w:autoSpaceDE w:val="0"/>
                  <w:autoSpaceDN w:val="0"/>
                  <w:adjustRightInd w:val="0"/>
                  <w:spacing w:after="0" w:line="240" w:lineRule="auto"/>
                  <w:ind w:left="720" w:hanging="720"/>
                  <w:jc w:val="left"/>
                </w:pPr>
              </w:pPrChange>
            </w:pPr>
            <w:ins w:id="1231" w:author="Poissonfish Chen" w:date="2017-09-12T09:46:00Z">
              <w:r w:rsidRPr="00755270">
                <w:rPr>
                  <w:rFonts w:ascii="Garamond" w:hAnsi="Garamond"/>
                  <w:sz w:val="18"/>
                  <w:szCs w:val="18"/>
                  <w:rPrChange w:id="1232" w:author="Poissonfish Chen" w:date="2017-09-12T14:37:00Z">
                    <w:rPr/>
                  </w:rPrChange>
                </w:rPr>
                <w:t>0.2402</w:t>
              </w:r>
            </w:ins>
          </w:p>
        </w:tc>
      </w:tr>
      <w:tr w:rsidR="00B12E85" w:rsidRPr="00755270" w14:paraId="0C69E29E" w14:textId="77777777" w:rsidTr="00387DE3">
        <w:trPr>
          <w:jc w:val="center"/>
          <w:ins w:id="1233" w:author="Poissonfish Chen" w:date="2017-09-12T09:39:00Z"/>
          <w:trPrChange w:id="1234" w:author="Poissonfish Chen" w:date="2017-09-12T09:46:00Z">
            <w:trPr>
              <w:jc w:val="center"/>
            </w:trPr>
          </w:trPrChange>
        </w:trPr>
        <w:tc>
          <w:tcPr>
            <w:tcW w:w="124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tcPrChange w:id="1235" w:author="Poissonfish Chen" w:date="2017-09-12T09:46:00Z">
              <w:tcPr>
                <w:tcW w:w="124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tcPrChange>
          </w:tcPr>
          <w:p w14:paraId="2CF60054" w14:textId="7C7E4094" w:rsidR="00B12E85" w:rsidRPr="00755270" w:rsidRDefault="00B12E85">
            <w:pPr>
              <w:autoSpaceDE w:val="0"/>
              <w:autoSpaceDN w:val="0"/>
              <w:adjustRightInd w:val="0"/>
              <w:spacing w:after="0" w:line="240" w:lineRule="auto"/>
              <w:ind w:left="720" w:hanging="720"/>
              <w:jc w:val="center"/>
              <w:rPr>
                <w:ins w:id="1236" w:author="Poissonfish Chen" w:date="2017-09-12T09:39:00Z"/>
                <w:rFonts w:ascii="Garamond" w:hAnsi="Garamond" w:cs="Helvetica"/>
                <w:sz w:val="18"/>
                <w:szCs w:val="18"/>
              </w:rPr>
              <w:pPrChange w:id="1237" w:author="Poissonfish Chen" w:date="2017-09-12T09:47:00Z">
                <w:pPr>
                  <w:autoSpaceDE w:val="0"/>
                  <w:autoSpaceDN w:val="0"/>
                  <w:adjustRightInd w:val="0"/>
                  <w:spacing w:after="0" w:line="240" w:lineRule="auto"/>
                  <w:ind w:left="720" w:hanging="720"/>
                  <w:jc w:val="left"/>
                </w:pPr>
              </w:pPrChange>
            </w:pPr>
            <w:ins w:id="1238" w:author="Poissonfish Chen" w:date="2017-09-12T09:46:00Z">
              <w:r w:rsidRPr="00755270">
                <w:rPr>
                  <w:rFonts w:ascii="Garamond" w:hAnsi="Garamond"/>
                  <w:sz w:val="18"/>
                  <w:szCs w:val="18"/>
                  <w:rPrChange w:id="1239" w:author="Poissonfish Chen" w:date="2017-09-12T14:37:00Z">
                    <w:rPr/>
                  </w:rPrChange>
                </w:rPr>
                <w:t>PZA01271.1</w:t>
              </w:r>
            </w:ins>
          </w:p>
        </w:tc>
        <w:tc>
          <w:tcPr>
            <w:tcW w:w="135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tcPrChange w:id="1240" w:author="Poissonfish Chen" w:date="2017-09-12T09:46:00Z">
              <w:tcPr>
                <w:tcW w:w="1354"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tcPrChange>
          </w:tcPr>
          <w:p w14:paraId="74775F91" w14:textId="62136B57" w:rsidR="00B12E85" w:rsidRPr="00755270" w:rsidRDefault="00B12E85">
            <w:pPr>
              <w:autoSpaceDE w:val="0"/>
              <w:autoSpaceDN w:val="0"/>
              <w:adjustRightInd w:val="0"/>
              <w:spacing w:after="0" w:line="240" w:lineRule="auto"/>
              <w:ind w:left="720" w:hanging="720"/>
              <w:jc w:val="center"/>
              <w:rPr>
                <w:ins w:id="1241" w:author="Poissonfish Chen" w:date="2017-09-12T09:39:00Z"/>
                <w:rFonts w:ascii="Garamond" w:hAnsi="Garamond" w:cs="Helvetica"/>
                <w:sz w:val="18"/>
                <w:szCs w:val="18"/>
              </w:rPr>
              <w:pPrChange w:id="1242" w:author="Poissonfish Chen" w:date="2017-09-12T09:47:00Z">
                <w:pPr>
                  <w:autoSpaceDE w:val="0"/>
                  <w:autoSpaceDN w:val="0"/>
                  <w:adjustRightInd w:val="0"/>
                  <w:spacing w:after="0" w:line="240" w:lineRule="auto"/>
                  <w:ind w:left="720" w:hanging="720"/>
                  <w:jc w:val="left"/>
                </w:pPr>
              </w:pPrChange>
            </w:pPr>
            <w:ins w:id="1243" w:author="Poissonfish Chen" w:date="2017-09-12T09:46:00Z">
              <w:r w:rsidRPr="00755270">
                <w:rPr>
                  <w:rFonts w:ascii="Garamond" w:hAnsi="Garamond"/>
                  <w:sz w:val="18"/>
                  <w:szCs w:val="18"/>
                  <w:rPrChange w:id="1244" w:author="Poissonfish Chen" w:date="2017-09-12T14:37:00Z">
                    <w:rPr/>
                  </w:rPrChange>
                </w:rPr>
                <w:t>1</w:t>
              </w:r>
            </w:ins>
          </w:p>
        </w:tc>
        <w:tc>
          <w:tcPr>
            <w:tcW w:w="146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tcPrChange w:id="1245" w:author="Poissonfish Chen" w:date="2017-09-12T09:46:00Z">
              <w:tcPr>
                <w:tcW w:w="146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tcPrChange>
          </w:tcPr>
          <w:p w14:paraId="229A41B4" w14:textId="7C69080D" w:rsidR="00B12E85" w:rsidRPr="00755270" w:rsidRDefault="00B12E85">
            <w:pPr>
              <w:autoSpaceDE w:val="0"/>
              <w:autoSpaceDN w:val="0"/>
              <w:adjustRightInd w:val="0"/>
              <w:spacing w:after="0" w:line="240" w:lineRule="auto"/>
              <w:ind w:left="720" w:hanging="720"/>
              <w:jc w:val="center"/>
              <w:rPr>
                <w:ins w:id="1246" w:author="Poissonfish Chen" w:date="2017-09-12T09:39:00Z"/>
                <w:rFonts w:ascii="Garamond" w:hAnsi="Garamond" w:cs="Helvetica"/>
                <w:sz w:val="18"/>
                <w:szCs w:val="18"/>
              </w:rPr>
              <w:pPrChange w:id="1247" w:author="Poissonfish Chen" w:date="2017-09-12T09:47:00Z">
                <w:pPr>
                  <w:autoSpaceDE w:val="0"/>
                  <w:autoSpaceDN w:val="0"/>
                  <w:adjustRightInd w:val="0"/>
                  <w:spacing w:after="0" w:line="240" w:lineRule="auto"/>
                  <w:ind w:left="720" w:hanging="720"/>
                  <w:jc w:val="left"/>
                </w:pPr>
              </w:pPrChange>
            </w:pPr>
            <w:ins w:id="1248" w:author="Poissonfish Chen" w:date="2017-09-12T09:46:00Z">
              <w:r w:rsidRPr="00755270">
                <w:rPr>
                  <w:rFonts w:ascii="Garamond" w:hAnsi="Garamond"/>
                  <w:sz w:val="18"/>
                  <w:szCs w:val="18"/>
                  <w:rPrChange w:id="1249" w:author="Poissonfish Chen" w:date="2017-09-12T14:37:00Z">
                    <w:rPr/>
                  </w:rPrChange>
                </w:rPr>
                <w:t>1947984</w:t>
              </w:r>
            </w:ins>
          </w:p>
        </w:tc>
        <w:tc>
          <w:tcPr>
            <w:tcW w:w="1509"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tcPrChange w:id="1250" w:author="Poissonfish Chen" w:date="2017-09-12T09:46:00Z">
              <w:tcPr>
                <w:tcW w:w="1509"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tcPrChange>
          </w:tcPr>
          <w:p w14:paraId="12D74BF8" w14:textId="728B942C" w:rsidR="00B12E85" w:rsidRPr="00755270" w:rsidRDefault="00B12E85">
            <w:pPr>
              <w:autoSpaceDE w:val="0"/>
              <w:autoSpaceDN w:val="0"/>
              <w:adjustRightInd w:val="0"/>
              <w:spacing w:after="0" w:line="240" w:lineRule="auto"/>
              <w:ind w:left="720" w:hanging="720"/>
              <w:jc w:val="center"/>
              <w:rPr>
                <w:ins w:id="1251" w:author="Poissonfish Chen" w:date="2017-09-12T09:39:00Z"/>
                <w:rFonts w:ascii="Garamond" w:hAnsi="Garamond" w:cs="Helvetica"/>
                <w:sz w:val="18"/>
                <w:szCs w:val="18"/>
              </w:rPr>
              <w:pPrChange w:id="1252" w:author="Poissonfish Chen" w:date="2017-09-12T09:47:00Z">
                <w:pPr>
                  <w:autoSpaceDE w:val="0"/>
                  <w:autoSpaceDN w:val="0"/>
                  <w:adjustRightInd w:val="0"/>
                  <w:spacing w:after="0" w:line="240" w:lineRule="auto"/>
                  <w:ind w:left="720" w:hanging="720"/>
                  <w:jc w:val="left"/>
                </w:pPr>
              </w:pPrChange>
            </w:pPr>
            <w:ins w:id="1253" w:author="Poissonfish Chen" w:date="2017-09-12T09:46:00Z">
              <w:r w:rsidRPr="00755270">
                <w:rPr>
                  <w:rFonts w:ascii="Garamond" w:hAnsi="Garamond"/>
                  <w:sz w:val="18"/>
                  <w:szCs w:val="18"/>
                  <w:rPrChange w:id="1254" w:author="Poissonfish Chen" w:date="2017-09-12T14:37:00Z">
                    <w:rPr/>
                  </w:rPrChange>
                </w:rPr>
                <w:t>0.1585</w:t>
              </w:r>
            </w:ins>
          </w:p>
        </w:tc>
        <w:tc>
          <w:tcPr>
            <w:tcW w:w="1150"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tcPrChange w:id="1255" w:author="Poissonfish Chen" w:date="2017-09-12T09:46:00Z">
              <w:tcPr>
                <w:tcW w:w="498"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vAlign w:val="center"/>
              </w:tcPr>
            </w:tcPrChange>
          </w:tcPr>
          <w:p w14:paraId="688A17B2" w14:textId="2A00E096" w:rsidR="00B12E85" w:rsidRPr="00755270" w:rsidRDefault="00B12E85">
            <w:pPr>
              <w:autoSpaceDE w:val="0"/>
              <w:autoSpaceDN w:val="0"/>
              <w:adjustRightInd w:val="0"/>
              <w:spacing w:after="0" w:line="240" w:lineRule="auto"/>
              <w:ind w:left="720" w:hanging="720"/>
              <w:jc w:val="center"/>
              <w:rPr>
                <w:ins w:id="1256" w:author="Poissonfish Chen" w:date="2017-09-12T09:39:00Z"/>
                <w:rFonts w:ascii="Garamond" w:hAnsi="Garamond" w:cs="Helvetica"/>
                <w:sz w:val="18"/>
                <w:szCs w:val="18"/>
              </w:rPr>
              <w:pPrChange w:id="1257" w:author="Poissonfish Chen" w:date="2017-09-12T09:47:00Z">
                <w:pPr>
                  <w:autoSpaceDE w:val="0"/>
                  <w:autoSpaceDN w:val="0"/>
                  <w:adjustRightInd w:val="0"/>
                  <w:spacing w:after="0" w:line="240" w:lineRule="auto"/>
                  <w:ind w:left="720" w:hanging="720"/>
                  <w:jc w:val="left"/>
                </w:pPr>
              </w:pPrChange>
            </w:pPr>
            <w:ins w:id="1258" w:author="Poissonfish Chen" w:date="2017-09-12T09:46:00Z">
              <w:r w:rsidRPr="00755270">
                <w:rPr>
                  <w:rFonts w:ascii="Garamond" w:hAnsi="Garamond"/>
                  <w:sz w:val="18"/>
                  <w:szCs w:val="18"/>
                  <w:rPrChange w:id="1259" w:author="Poissonfish Chen" w:date="2017-09-12T14:37:00Z">
                    <w:rPr/>
                  </w:rPrChange>
                </w:rPr>
                <w:t>0.4893</w:t>
              </w:r>
            </w:ins>
          </w:p>
        </w:tc>
      </w:tr>
    </w:tbl>
    <w:p w14:paraId="66A73480" w14:textId="77777777" w:rsidR="00B12E85" w:rsidRPr="00755270" w:rsidRDefault="00B12E85">
      <w:pPr>
        <w:rPr>
          <w:ins w:id="1260" w:author="Poissonfish Chen" w:date="2017-09-12T14:26:00Z"/>
          <w:rFonts w:ascii="Garamond" w:hAnsi="Garamond"/>
          <w:rPrChange w:id="1261" w:author="Poissonfish Chen" w:date="2017-09-12T14:37:00Z">
            <w:rPr>
              <w:ins w:id="1262" w:author="Poissonfish Chen" w:date="2017-09-12T14:26:00Z"/>
            </w:rPr>
          </w:rPrChange>
        </w:rPr>
        <w:pPrChange w:id="1263" w:author="Poissonfish Chen" w:date="2017-09-12T14:08:00Z">
          <w:pPr>
            <w:pStyle w:val="Heading2"/>
          </w:pPr>
        </w:pPrChange>
      </w:pPr>
    </w:p>
    <w:p w14:paraId="0BFA8074" w14:textId="77777777" w:rsidR="008D3B29" w:rsidRPr="00755270" w:rsidRDefault="008D3B29">
      <w:pPr>
        <w:rPr>
          <w:ins w:id="1264" w:author="Poissonfish Chen" w:date="2017-09-12T14:26:00Z"/>
          <w:rFonts w:ascii="Garamond" w:hAnsi="Garamond"/>
          <w:rPrChange w:id="1265" w:author="Poissonfish Chen" w:date="2017-09-12T14:37:00Z">
            <w:rPr>
              <w:ins w:id="1266" w:author="Poissonfish Chen" w:date="2017-09-12T14:26:00Z"/>
            </w:rPr>
          </w:rPrChange>
        </w:rPr>
        <w:pPrChange w:id="1267" w:author="Poissonfish Chen" w:date="2017-09-12T14:08:00Z">
          <w:pPr>
            <w:pStyle w:val="Heading2"/>
          </w:pPr>
        </w:pPrChange>
      </w:pPr>
    </w:p>
    <w:p w14:paraId="241EAC9F" w14:textId="77777777" w:rsidR="008D3B29" w:rsidRPr="00755270" w:rsidRDefault="008D3B29">
      <w:pPr>
        <w:rPr>
          <w:ins w:id="1268" w:author="Poissonfish Chen" w:date="2017-09-12T09:36:00Z"/>
          <w:rFonts w:ascii="Garamond" w:hAnsi="Garamond"/>
          <w:rPrChange w:id="1269" w:author="Poissonfish Chen" w:date="2017-09-12T14:37:00Z">
            <w:rPr>
              <w:ins w:id="1270" w:author="Poissonfish Chen" w:date="2017-09-12T09:36:00Z"/>
              <w:rFonts w:ascii="Garamond" w:hAnsi="Garamond"/>
            </w:rPr>
          </w:rPrChange>
        </w:rPr>
        <w:pPrChange w:id="1271" w:author="Poissonfish Chen" w:date="2017-09-12T14:08:00Z">
          <w:pPr>
            <w:pStyle w:val="Heading2"/>
          </w:pPr>
        </w:pPrChange>
      </w:pPr>
    </w:p>
    <w:p w14:paraId="787AF134" w14:textId="1BBA5E31" w:rsidR="00E06A66" w:rsidRPr="00755270" w:rsidRDefault="00E06A66" w:rsidP="005C6CE0">
      <w:pPr>
        <w:pStyle w:val="Heading2"/>
        <w:rPr>
          <w:ins w:id="1272" w:author="Poissonfish Chen" w:date="2017-09-12T14:16:00Z"/>
          <w:rFonts w:ascii="Garamond" w:hAnsi="Garamond"/>
        </w:rPr>
      </w:pPr>
      <w:bookmarkStart w:id="1273" w:name="_Toc492991152"/>
      <w:r w:rsidRPr="00755270">
        <w:rPr>
          <w:rFonts w:ascii="Garamond" w:hAnsi="Garamond"/>
          <w:rPrChange w:id="1274" w:author="Poissonfish Chen" w:date="2017-09-12T14:37:00Z">
            <w:rPr/>
          </w:rPrChange>
        </w:rPr>
        <w:lastRenderedPageBreak/>
        <w:t>5.</w:t>
      </w:r>
      <w:ins w:id="1275" w:author="Poissonfish Chen" w:date="2017-09-12T09:32:00Z">
        <w:r w:rsidR="008579A2" w:rsidRPr="00755270">
          <w:rPr>
            <w:rFonts w:ascii="Garamond" w:hAnsi="Garamond"/>
          </w:rPr>
          <w:t>4</w:t>
        </w:r>
      </w:ins>
      <w:del w:id="1276" w:author="Poissonfish Chen" w:date="2017-09-12T09:32:00Z">
        <w:r w:rsidRPr="00755270" w:rsidDel="008579A2">
          <w:rPr>
            <w:rFonts w:ascii="Garamond" w:hAnsi="Garamond"/>
            <w:rPrChange w:id="1277" w:author="Poissonfish Chen" w:date="2017-09-12T14:37:00Z">
              <w:rPr/>
            </w:rPrChange>
          </w:rPr>
          <w:delText>5</w:delText>
        </w:r>
      </w:del>
      <w:r w:rsidRPr="00755270">
        <w:rPr>
          <w:rFonts w:ascii="Garamond" w:hAnsi="Garamond"/>
          <w:rPrChange w:id="1278" w:author="Poissonfish Chen" w:date="2017-09-12T14:37:00Z">
            <w:rPr/>
          </w:rPrChange>
        </w:rPr>
        <w:t xml:space="preserve"> </w:t>
      </w:r>
      <w:del w:id="1279" w:author="Zhang, Zhiwu" w:date="2017-09-03T14:03:00Z">
        <w:r w:rsidRPr="00755270" w:rsidDel="004B2151">
          <w:rPr>
            <w:rFonts w:ascii="Garamond" w:hAnsi="Garamond"/>
            <w:rPrChange w:id="1280" w:author="Poissonfish Chen" w:date="2017-09-12T14:37:00Z">
              <w:rPr/>
            </w:rPrChange>
          </w:rPr>
          <w:delText>BGLR</w:delText>
        </w:r>
      </w:del>
      <w:ins w:id="1281" w:author="Zhang, Zhiwu" w:date="2017-09-03T14:03:00Z">
        <w:r w:rsidR="004B2151" w:rsidRPr="00755270">
          <w:rPr>
            <w:rFonts w:ascii="Garamond" w:hAnsi="Garamond"/>
            <w:rPrChange w:id="1282" w:author="Poissonfish Chen" w:date="2017-09-12T14:37:00Z">
              <w:rPr/>
            </w:rPrChange>
          </w:rPr>
          <w:t>GS</w:t>
        </w:r>
      </w:ins>
      <w:bookmarkEnd w:id="1273"/>
    </w:p>
    <w:p w14:paraId="74555D33" w14:textId="3DCFBD60" w:rsidR="000C0884" w:rsidRPr="00755270" w:rsidRDefault="000C0884">
      <w:pPr>
        <w:pStyle w:val="Heading3"/>
        <w:rPr>
          <w:ins w:id="1283" w:author="Poissonfish Chen" w:date="2017-09-12T14:18:00Z"/>
          <w:rPrChange w:id="1284" w:author="Poissonfish Chen" w:date="2017-09-12T14:37:00Z">
            <w:rPr>
              <w:ins w:id="1285" w:author="Poissonfish Chen" w:date="2017-09-12T14:18:00Z"/>
            </w:rPr>
          </w:rPrChange>
        </w:rPr>
        <w:pPrChange w:id="1286" w:author="Poissonfish Chen" w:date="2017-09-12T14:43:00Z">
          <w:pPr>
            <w:pStyle w:val="Heading2"/>
          </w:pPr>
        </w:pPrChange>
      </w:pPr>
      <w:bookmarkStart w:id="1287" w:name="_Toc492991153"/>
      <w:ins w:id="1288" w:author="Poissonfish Chen" w:date="2017-09-12T14:16:00Z">
        <w:r w:rsidRPr="00755270">
          <w:rPr>
            <w:rPrChange w:id="1289" w:author="Poissonfish Chen" w:date="2017-09-12T14:37:00Z">
              <w:rPr/>
            </w:rPrChange>
          </w:rPr>
          <w:t xml:space="preserve">5.4.1 </w:t>
        </w:r>
      </w:ins>
      <w:ins w:id="1290" w:author="Poissonfish Chen" w:date="2017-09-12T14:18:00Z">
        <w:r w:rsidRPr="00755270">
          <w:rPr>
            <w:rPrChange w:id="1291" w:author="Poissonfish Chen" w:date="2017-09-12T14:37:00Z">
              <w:rPr/>
            </w:rPrChange>
          </w:rPr>
          <w:t>Genomic estimated breeding value (GEBV)</w:t>
        </w:r>
        <w:bookmarkEnd w:id="1287"/>
      </w:ins>
    </w:p>
    <w:p w14:paraId="6D31F525" w14:textId="01970F15" w:rsidR="00755270" w:rsidRPr="00755270" w:rsidRDefault="009A0684">
      <w:pPr>
        <w:rPr>
          <w:rFonts w:ascii="Garamond" w:hAnsi="Garamond"/>
          <w:rPrChange w:id="1292" w:author="Poissonfish Chen" w:date="2017-09-12T14:37:00Z">
            <w:rPr/>
          </w:rPrChange>
        </w:rPr>
        <w:pPrChange w:id="1293" w:author="Poissonfish Chen" w:date="2017-09-12T14:16:00Z">
          <w:pPr>
            <w:pStyle w:val="Heading2"/>
          </w:pPr>
        </w:pPrChange>
      </w:pPr>
      <w:ins w:id="1294" w:author="Poissonfish Chen" w:date="2017-09-12T14:20:00Z">
        <w:r w:rsidRPr="00755270">
          <w:rPr>
            <w:rFonts w:ascii="Garamond" w:hAnsi="Garamond"/>
            <w:rPrChange w:id="1295" w:author="Poissonfish Chen" w:date="2017-09-12T14:37:00Z">
              <w:rPr/>
            </w:rPrChange>
          </w:rPr>
          <w:t xml:space="preserve">A scatter plot shows the </w:t>
        </w:r>
      </w:ins>
      <w:ins w:id="1296" w:author="Poissonfish Chen" w:date="2017-09-12T14:18:00Z">
        <w:r w:rsidRPr="00755270">
          <w:rPr>
            <w:rFonts w:ascii="Garamond" w:hAnsi="Garamond"/>
            <w:rPrChange w:id="1297" w:author="Poissonfish Chen" w:date="2017-09-12T14:37:00Z">
              <w:rPr/>
            </w:rPrChange>
          </w:rPr>
          <w:t>c</w:t>
        </w:r>
        <w:r w:rsidR="000C0884" w:rsidRPr="00755270">
          <w:rPr>
            <w:rFonts w:ascii="Garamond" w:hAnsi="Garamond"/>
            <w:rPrChange w:id="1298" w:author="Poissonfish Chen" w:date="2017-09-12T14:37:00Z">
              <w:rPr/>
            </w:rPrChange>
          </w:rPr>
          <w:t xml:space="preserve">orrelation between phenotype and genomic estimated breeding value (GEBV) </w:t>
        </w:r>
      </w:ins>
      <w:ins w:id="1299" w:author="Poissonfish Chen" w:date="2017-09-12T14:32:00Z">
        <w:r w:rsidR="00755270" w:rsidRPr="00755270">
          <w:rPr>
            <w:rFonts w:ascii="Garamond" w:hAnsi="Garamond"/>
            <w:rPrChange w:id="1300" w:author="Poissonfish Chen" w:date="2017-09-12T14:37:00Z">
              <w:rPr/>
            </w:rPrChange>
          </w:rPr>
          <w:tab/>
        </w:r>
      </w:ins>
      <w:ins w:id="1301" w:author="Poissonfish Chen" w:date="2017-09-12T14:39:00Z">
        <w:r w:rsidR="00755270">
          <w:rPr>
            <w:rFonts w:ascii="Garamond" w:hAnsi="Garamond"/>
          </w:rPr>
          <w:tab/>
        </w:r>
      </w:ins>
      <w:ins w:id="1302" w:author="Poissonfish Chen" w:date="2017-09-12T14:32:00Z">
        <w:r w:rsidR="00755270" w:rsidRPr="00755270">
          <w:rPr>
            <w:rFonts w:ascii="Garamond" w:hAnsi="Garamond"/>
            <w:rPrChange w:id="1303" w:author="Poissonfish Chen" w:date="2017-09-12T14:37:00Z">
              <w:rPr/>
            </w:rPrChange>
          </w:rPr>
          <w:t xml:space="preserve"> (suffix: _GEBV_</w:t>
        </w:r>
      </w:ins>
      <w:ins w:id="1304" w:author="Poissonfish Chen" w:date="2017-09-12T14:33:00Z">
        <w:r w:rsidR="00755270" w:rsidRPr="00755270">
          <w:rPr>
            <w:rFonts w:ascii="Garamond" w:hAnsi="Garamond"/>
            <w:rPrChange w:id="1305" w:author="Poissonfish Chen" w:date="2017-09-12T14:37:00Z">
              <w:rPr/>
            </w:rPrChange>
          </w:rPr>
          <w:t>value.pdf</w:t>
        </w:r>
      </w:ins>
      <w:ins w:id="1306" w:author="Poissonfish Chen" w:date="2017-09-12T14:32:00Z">
        <w:r w:rsidR="00755270" w:rsidRPr="00755270">
          <w:rPr>
            <w:rFonts w:ascii="Garamond" w:hAnsi="Garamond"/>
            <w:rPrChange w:id="1307" w:author="Poissonfish Chen" w:date="2017-09-12T14:37:00Z">
              <w:rPr/>
            </w:rPrChange>
          </w:rPr>
          <w:t>)</w:t>
        </w:r>
      </w:ins>
    </w:p>
    <w:p w14:paraId="773F621F" w14:textId="4D286534" w:rsidR="002F31F8" w:rsidRPr="00755270" w:rsidDel="000C0884" w:rsidRDefault="00E576F9">
      <w:pPr>
        <w:pStyle w:val="Heading1"/>
        <w:jc w:val="center"/>
        <w:rPr>
          <w:del w:id="1308" w:author="Poissonfish Chen" w:date="2017-09-12T09:49:00Z"/>
          <w:rFonts w:ascii="Garamond" w:hAnsi="Garamond"/>
        </w:rPr>
        <w:pPrChange w:id="1309" w:author="Poissonfish Chen" w:date="2017-09-12T14:19:00Z">
          <w:pPr>
            <w:pStyle w:val="Heading1"/>
          </w:pPr>
        </w:pPrChange>
      </w:pPr>
      <w:ins w:id="1310" w:author="Poissonfish Chen" w:date="2017-09-12T09:48:00Z">
        <w:r w:rsidRPr="00755270">
          <w:rPr>
            <w:rFonts w:ascii="Garamond" w:hAnsi="Garamond"/>
            <w:noProof/>
            <w:rPrChange w:id="1311" w:author="Poissonfish Chen" w:date="2017-09-12T14:37:00Z">
              <w:rPr>
                <w:rFonts w:ascii="Garamond" w:hAnsi="Garamond"/>
                <w:noProof/>
              </w:rPr>
            </w:rPrChange>
          </w:rPr>
          <w:drawing>
            <wp:inline distT="0" distB="0" distL="0" distR="0" wp14:anchorId="3A79CB3E" wp14:editId="49587418">
              <wp:extent cx="2700000" cy="2700000"/>
              <wp:effectExtent l="0" t="0" r="0" b="0"/>
              <wp:docPr id="1073741861" name="Picture 1073741861" descr="../../Desktop/test/tutorial/iPat_Project_1_dpoll_GEBV_val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test/tutorial/iPat_Project_1_dpoll_GEBV_value.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ins>
    </w:p>
    <w:p w14:paraId="6EE2C558" w14:textId="77777777" w:rsidR="000C0884" w:rsidRPr="00755270" w:rsidRDefault="000C0884">
      <w:pPr>
        <w:jc w:val="center"/>
        <w:rPr>
          <w:ins w:id="1312" w:author="Poissonfish Chen" w:date="2017-09-12T14:17:00Z"/>
          <w:rFonts w:ascii="Garamond" w:hAnsi="Garamond"/>
          <w:rPrChange w:id="1313" w:author="Poissonfish Chen" w:date="2017-09-12T14:37:00Z">
            <w:rPr>
              <w:ins w:id="1314" w:author="Poissonfish Chen" w:date="2017-09-12T14:17:00Z"/>
            </w:rPr>
          </w:rPrChange>
        </w:rPr>
        <w:pPrChange w:id="1315" w:author="Poissonfish Chen" w:date="2017-09-12T14:19:00Z">
          <w:pPr>
            <w:pStyle w:val="Heading1"/>
          </w:pPr>
        </w:pPrChange>
      </w:pPr>
    </w:p>
    <w:p w14:paraId="0CB9B5B6" w14:textId="3EB70CDD" w:rsidR="000C0884" w:rsidRPr="00755270" w:rsidRDefault="000C0884">
      <w:pPr>
        <w:pStyle w:val="Heading3"/>
        <w:rPr>
          <w:ins w:id="1316" w:author="Poissonfish Chen" w:date="2017-09-12T14:20:00Z"/>
          <w:rPrChange w:id="1317" w:author="Poissonfish Chen" w:date="2017-09-12T14:37:00Z">
            <w:rPr>
              <w:ins w:id="1318" w:author="Poissonfish Chen" w:date="2017-09-12T14:20:00Z"/>
            </w:rPr>
          </w:rPrChange>
        </w:rPr>
        <w:pPrChange w:id="1319" w:author="Poissonfish Chen" w:date="2017-09-12T14:43:00Z">
          <w:pPr>
            <w:pStyle w:val="Heading1"/>
          </w:pPr>
        </w:pPrChange>
      </w:pPr>
      <w:bookmarkStart w:id="1320" w:name="_Toc492991154"/>
      <w:ins w:id="1321" w:author="Poissonfish Chen" w:date="2017-09-12T14:17:00Z">
        <w:r w:rsidRPr="00755270">
          <w:rPr>
            <w:rPrChange w:id="1322" w:author="Poissonfish Chen" w:date="2017-09-12T14:37:00Z">
              <w:rPr/>
            </w:rPrChange>
          </w:rPr>
          <w:t>5.4.2 S</w:t>
        </w:r>
      </w:ins>
      <w:ins w:id="1323" w:author="Poissonfish Chen" w:date="2017-09-12T14:20:00Z">
        <w:r w:rsidR="009A0684" w:rsidRPr="00755270">
          <w:rPr>
            <w:rPrChange w:id="1324" w:author="Poissonfish Chen" w:date="2017-09-12T14:37:00Z">
              <w:rPr/>
            </w:rPrChange>
          </w:rPr>
          <w:t xml:space="preserve">tandard deviation </w:t>
        </w:r>
      </w:ins>
      <w:ins w:id="1325" w:author="Poissonfish Chen" w:date="2017-09-12T14:17:00Z">
        <w:r w:rsidRPr="00755270">
          <w:rPr>
            <w:rPrChange w:id="1326" w:author="Poissonfish Chen" w:date="2017-09-12T14:37:00Z">
              <w:rPr/>
            </w:rPrChange>
          </w:rPr>
          <w:t>of GEBV</w:t>
        </w:r>
      </w:ins>
      <w:bookmarkEnd w:id="1320"/>
    </w:p>
    <w:p w14:paraId="0F7550C1" w14:textId="3EB9B05F" w:rsidR="009A0684" w:rsidRPr="00755270" w:rsidRDefault="009A0684">
      <w:pPr>
        <w:rPr>
          <w:ins w:id="1327" w:author="Poissonfish Chen" w:date="2017-09-12T14:17:00Z"/>
          <w:rFonts w:ascii="Garamond" w:hAnsi="Garamond"/>
          <w:rPrChange w:id="1328" w:author="Poissonfish Chen" w:date="2017-09-12T14:37:00Z">
            <w:rPr>
              <w:ins w:id="1329" w:author="Poissonfish Chen" w:date="2017-09-12T14:17:00Z"/>
              <w:rFonts w:ascii="Garamond" w:hAnsi="Garamond"/>
            </w:rPr>
          </w:rPrChange>
        </w:rPr>
        <w:pPrChange w:id="1330" w:author="Poissonfish Chen" w:date="2017-09-12T14:17:00Z">
          <w:pPr>
            <w:pStyle w:val="Heading1"/>
          </w:pPr>
        </w:pPrChange>
      </w:pPr>
      <w:ins w:id="1331" w:author="Poissonfish Chen" w:date="2017-09-12T14:20:00Z">
        <w:r w:rsidRPr="00755270">
          <w:rPr>
            <w:rFonts w:ascii="Garamond" w:hAnsi="Garamond"/>
            <w:rPrChange w:id="1332" w:author="Poissonfish Chen" w:date="2017-09-12T14:37:00Z">
              <w:rPr/>
            </w:rPrChange>
          </w:rPr>
          <w:t xml:space="preserve">A scatter plot shows the correlation between phenotype and </w:t>
        </w:r>
      </w:ins>
      <w:ins w:id="1333" w:author="Poissonfish Chen" w:date="2017-09-12T14:21:00Z">
        <w:r w:rsidR="00D41FE7" w:rsidRPr="00755270">
          <w:rPr>
            <w:rFonts w:ascii="Garamond" w:hAnsi="Garamond"/>
            <w:rPrChange w:id="1334" w:author="Poissonfish Chen" w:date="2017-09-12T14:37:00Z">
              <w:rPr/>
            </w:rPrChange>
          </w:rPr>
          <w:t xml:space="preserve">SD of </w:t>
        </w:r>
      </w:ins>
      <w:ins w:id="1335" w:author="Poissonfish Chen" w:date="2017-09-12T14:20:00Z">
        <w:r w:rsidRPr="00755270">
          <w:rPr>
            <w:rFonts w:ascii="Garamond" w:hAnsi="Garamond"/>
            <w:rPrChange w:id="1336" w:author="Poissonfish Chen" w:date="2017-09-12T14:37:00Z">
              <w:rPr/>
            </w:rPrChange>
          </w:rPr>
          <w:t>GEBV</w:t>
        </w:r>
        <w:r w:rsidR="008D3B29" w:rsidRPr="00755270">
          <w:rPr>
            <w:rFonts w:ascii="Garamond" w:hAnsi="Garamond"/>
            <w:rPrChange w:id="1337" w:author="Poissonfish Chen" w:date="2017-09-12T14:37:00Z">
              <w:rPr/>
            </w:rPrChange>
          </w:rPr>
          <w:t xml:space="preserve"> </w:t>
        </w:r>
      </w:ins>
      <w:ins w:id="1338" w:author="Poissonfish Chen" w:date="2017-09-12T14:33:00Z">
        <w:r w:rsidR="00755270">
          <w:rPr>
            <w:rFonts w:ascii="Garamond" w:hAnsi="Garamond"/>
            <w:rPrChange w:id="1339" w:author="Poissonfish Chen" w:date="2017-09-12T14:37:00Z">
              <w:rPr>
                <w:rFonts w:ascii="Garamond" w:hAnsi="Garamond"/>
              </w:rPr>
            </w:rPrChange>
          </w:rPr>
          <w:tab/>
        </w:r>
        <w:r w:rsidR="00755270">
          <w:rPr>
            <w:rFonts w:ascii="Garamond" w:hAnsi="Garamond"/>
            <w:rPrChange w:id="1340" w:author="Poissonfish Chen" w:date="2017-09-12T14:37:00Z">
              <w:rPr>
                <w:rFonts w:ascii="Garamond" w:hAnsi="Garamond"/>
              </w:rPr>
            </w:rPrChange>
          </w:rPr>
          <w:tab/>
        </w:r>
        <w:r w:rsidR="00755270">
          <w:rPr>
            <w:rFonts w:ascii="Garamond" w:hAnsi="Garamond"/>
            <w:rPrChange w:id="1341" w:author="Poissonfish Chen" w:date="2017-09-12T14:37:00Z">
              <w:rPr>
                <w:rFonts w:ascii="Garamond" w:hAnsi="Garamond"/>
              </w:rPr>
            </w:rPrChange>
          </w:rPr>
          <w:tab/>
        </w:r>
        <w:r w:rsidR="00755270">
          <w:rPr>
            <w:rFonts w:ascii="Garamond" w:hAnsi="Garamond"/>
            <w:rPrChange w:id="1342" w:author="Poissonfish Chen" w:date="2017-09-12T14:37:00Z">
              <w:rPr>
                <w:rFonts w:ascii="Garamond" w:hAnsi="Garamond"/>
              </w:rPr>
            </w:rPrChange>
          </w:rPr>
          <w:tab/>
          <w:t xml:space="preserve">           </w:t>
        </w:r>
      </w:ins>
      <w:ins w:id="1343" w:author="Poissonfish Chen" w:date="2017-09-12T14:20:00Z">
        <w:r w:rsidR="008D3B29" w:rsidRPr="00755270">
          <w:rPr>
            <w:rFonts w:ascii="Garamond" w:hAnsi="Garamond"/>
            <w:rPrChange w:id="1344" w:author="Poissonfish Chen" w:date="2017-09-12T14:37:00Z">
              <w:rPr/>
            </w:rPrChange>
          </w:rPr>
          <w:t>(</w:t>
        </w:r>
      </w:ins>
      <w:ins w:id="1345" w:author="Poissonfish Chen" w:date="2017-09-12T14:27:00Z">
        <w:r w:rsidR="008D3B29" w:rsidRPr="00755270">
          <w:rPr>
            <w:rFonts w:ascii="Garamond" w:hAnsi="Garamond"/>
            <w:rPrChange w:id="1346" w:author="Poissonfish Chen" w:date="2017-09-12T14:37:00Z">
              <w:rPr/>
            </w:rPrChange>
          </w:rPr>
          <w:t xml:space="preserve">suffix: </w:t>
        </w:r>
      </w:ins>
      <w:ins w:id="1347" w:author="Poissonfish Chen" w:date="2017-09-12T14:28:00Z">
        <w:r w:rsidR="008D3B29" w:rsidRPr="00755270">
          <w:rPr>
            <w:rFonts w:ascii="Garamond" w:hAnsi="Garamond"/>
            <w:rPrChange w:id="1348" w:author="Poissonfish Chen" w:date="2017-09-12T14:37:00Z">
              <w:rPr/>
            </w:rPrChange>
          </w:rPr>
          <w:t>_GEBV_</w:t>
        </w:r>
      </w:ins>
      <w:ins w:id="1349" w:author="Poissonfish Chen" w:date="2017-09-12T14:33:00Z">
        <w:r w:rsidR="00755270" w:rsidRPr="00755270">
          <w:rPr>
            <w:rFonts w:ascii="Garamond" w:hAnsi="Garamond"/>
            <w:rPrChange w:id="1350" w:author="Poissonfish Chen" w:date="2017-09-12T14:37:00Z">
              <w:rPr/>
            </w:rPrChange>
          </w:rPr>
          <w:t>var.pdf</w:t>
        </w:r>
      </w:ins>
      <w:ins w:id="1351" w:author="Poissonfish Chen" w:date="2017-09-12T14:20:00Z">
        <w:r w:rsidR="008D3B29" w:rsidRPr="00755270">
          <w:rPr>
            <w:rFonts w:ascii="Garamond" w:hAnsi="Garamond"/>
            <w:rPrChange w:id="1352" w:author="Poissonfish Chen" w:date="2017-09-12T14:37:00Z">
              <w:rPr/>
            </w:rPrChange>
          </w:rPr>
          <w:t>)</w:t>
        </w:r>
      </w:ins>
    </w:p>
    <w:p w14:paraId="454DC8E0" w14:textId="77777777" w:rsidR="008D3B29" w:rsidRPr="00755270" w:rsidRDefault="00E576F9">
      <w:pPr>
        <w:jc w:val="center"/>
        <w:rPr>
          <w:ins w:id="1353" w:author="Poissonfish Chen" w:date="2017-09-12T14:34:00Z"/>
          <w:rPrChange w:id="1354" w:author="Poissonfish Chen" w:date="2017-09-12T14:37:00Z">
            <w:rPr>
              <w:ins w:id="1355" w:author="Poissonfish Chen" w:date="2017-09-12T14:34:00Z"/>
              <w:rFonts w:ascii="Garamond" w:hAnsi="Garamond"/>
            </w:rPr>
          </w:rPrChange>
        </w:rPr>
        <w:pPrChange w:id="1356" w:author="Poissonfish Chen" w:date="2017-09-12T14:39:00Z">
          <w:pPr>
            <w:pStyle w:val="Heading1"/>
          </w:pPr>
        </w:pPrChange>
      </w:pPr>
      <w:ins w:id="1357" w:author="Poissonfish Chen" w:date="2017-09-12T09:48:00Z">
        <w:r w:rsidRPr="00755270">
          <w:rPr>
            <w:noProof/>
            <w:rPrChange w:id="1358" w:author="Poissonfish Chen" w:date="2017-09-12T14:37:00Z">
              <w:rPr>
                <w:rFonts w:ascii="Garamond" w:hAnsi="Garamond"/>
                <w:noProof/>
              </w:rPr>
            </w:rPrChange>
          </w:rPr>
          <w:drawing>
            <wp:inline distT="0" distB="0" distL="0" distR="0" wp14:anchorId="7E8554CE" wp14:editId="7F975F86">
              <wp:extent cx="2700000" cy="2700000"/>
              <wp:effectExtent l="0" t="0" r="0" b="0"/>
              <wp:docPr id="1073741863" name="Picture 1073741863" descr="../../Desktop/test/tutorial/iPat_Project_1_dpoll_GEBV_v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test/tutorial/iPat_Project_1_dpoll_GEBV_var.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ins>
    </w:p>
    <w:p w14:paraId="50E77542" w14:textId="77777777" w:rsidR="00755270" w:rsidRPr="00755270" w:rsidRDefault="00755270">
      <w:pPr>
        <w:pStyle w:val="Heading4"/>
        <w:rPr>
          <w:ins w:id="1359" w:author="Poissonfish Chen" w:date="2017-09-12T14:35:00Z"/>
          <w:rFonts w:ascii="Garamond" w:hAnsi="Garamond"/>
          <w:rPrChange w:id="1360" w:author="Poissonfish Chen" w:date="2017-09-12T14:37:00Z">
            <w:rPr>
              <w:ins w:id="1361" w:author="Poissonfish Chen" w:date="2017-09-12T14:35:00Z"/>
            </w:rPr>
          </w:rPrChange>
        </w:rPr>
        <w:pPrChange w:id="1362" w:author="Poissonfish Chen" w:date="2017-09-12T14:34:00Z">
          <w:pPr>
            <w:pStyle w:val="Heading1"/>
          </w:pPr>
        </w:pPrChange>
      </w:pPr>
    </w:p>
    <w:p w14:paraId="5A8A4AA7" w14:textId="77777777" w:rsidR="00755270" w:rsidRPr="00755270" w:rsidRDefault="00755270">
      <w:pPr>
        <w:pStyle w:val="Heading4"/>
        <w:rPr>
          <w:ins w:id="1363" w:author="Poissonfish Chen" w:date="2017-09-12T14:35:00Z"/>
          <w:rFonts w:ascii="Garamond" w:hAnsi="Garamond"/>
          <w:rPrChange w:id="1364" w:author="Poissonfish Chen" w:date="2017-09-12T14:37:00Z">
            <w:rPr>
              <w:ins w:id="1365" w:author="Poissonfish Chen" w:date="2017-09-12T14:35:00Z"/>
            </w:rPr>
          </w:rPrChange>
        </w:rPr>
        <w:pPrChange w:id="1366" w:author="Poissonfish Chen" w:date="2017-09-12T14:34:00Z">
          <w:pPr>
            <w:pStyle w:val="Heading1"/>
          </w:pPr>
        </w:pPrChange>
      </w:pPr>
    </w:p>
    <w:p w14:paraId="065ED52B" w14:textId="77777777" w:rsidR="00755270" w:rsidRDefault="00755270">
      <w:pPr>
        <w:pStyle w:val="Heading4"/>
        <w:rPr>
          <w:ins w:id="1367" w:author="Poissonfish Chen" w:date="2017-09-12T14:42:00Z"/>
          <w:rFonts w:ascii="Garamond" w:hAnsi="Garamond"/>
        </w:rPr>
        <w:pPrChange w:id="1368" w:author="Poissonfish Chen" w:date="2017-09-12T14:34:00Z">
          <w:pPr>
            <w:pStyle w:val="Heading1"/>
          </w:pPr>
        </w:pPrChange>
      </w:pPr>
    </w:p>
    <w:p w14:paraId="3B787420" w14:textId="77777777" w:rsidR="00AD2DFD" w:rsidRDefault="00AD2DFD">
      <w:pPr>
        <w:rPr>
          <w:ins w:id="1369" w:author="Poissonfish Chen" w:date="2017-09-12T14:44:00Z"/>
        </w:rPr>
        <w:pPrChange w:id="1370" w:author="Poissonfish Chen" w:date="2017-09-12T14:42:00Z">
          <w:pPr>
            <w:pStyle w:val="Heading1"/>
          </w:pPr>
        </w:pPrChange>
      </w:pPr>
    </w:p>
    <w:p w14:paraId="7F2486B1" w14:textId="77777777" w:rsidR="00755270" w:rsidRDefault="00755270">
      <w:pPr>
        <w:pStyle w:val="Heading4"/>
        <w:rPr>
          <w:smallCaps w:val="0"/>
          <w:spacing w:val="0"/>
          <w:sz w:val="20"/>
          <w:szCs w:val="20"/>
        </w:rPr>
        <w:pPrChange w:id="1371" w:author="Poissonfish Chen" w:date="2017-09-12T14:34:00Z">
          <w:pPr>
            <w:pStyle w:val="Heading1"/>
          </w:pPr>
        </w:pPrChange>
      </w:pPr>
    </w:p>
    <w:p w14:paraId="3C5084EF" w14:textId="77777777" w:rsidR="00AD2DFD" w:rsidRPr="00AD2DFD" w:rsidRDefault="00AD2DFD">
      <w:pPr>
        <w:rPr>
          <w:ins w:id="1372" w:author="Poissonfish Chen" w:date="2017-09-12T14:35:00Z"/>
          <w:rPrChange w:id="1373" w:author="Poissonfish Chen" w:date="2017-09-12T14:44:00Z">
            <w:rPr>
              <w:ins w:id="1374" w:author="Poissonfish Chen" w:date="2017-09-12T14:35:00Z"/>
            </w:rPr>
          </w:rPrChange>
        </w:rPr>
        <w:pPrChange w:id="1375" w:author="Poissonfish Chen" w:date="2017-09-12T14:44:00Z">
          <w:pPr>
            <w:pStyle w:val="Heading1"/>
          </w:pPr>
        </w:pPrChange>
      </w:pPr>
    </w:p>
    <w:p w14:paraId="40BF5818" w14:textId="2404F892" w:rsidR="00755270" w:rsidRPr="00755270" w:rsidRDefault="00755270">
      <w:pPr>
        <w:pStyle w:val="Heading3"/>
        <w:rPr>
          <w:ins w:id="1376" w:author="Poissonfish Chen" w:date="2017-09-12T14:34:00Z"/>
          <w:rPrChange w:id="1377" w:author="Poissonfish Chen" w:date="2017-09-12T14:37:00Z">
            <w:rPr>
              <w:ins w:id="1378" w:author="Poissonfish Chen" w:date="2017-09-12T14:34:00Z"/>
            </w:rPr>
          </w:rPrChange>
        </w:rPr>
        <w:pPrChange w:id="1379" w:author="Poissonfish Chen" w:date="2017-09-12T14:43:00Z">
          <w:pPr>
            <w:pStyle w:val="Heading1"/>
          </w:pPr>
        </w:pPrChange>
      </w:pPr>
      <w:bookmarkStart w:id="1380" w:name="_Toc492991155"/>
      <w:ins w:id="1381" w:author="Poissonfish Chen" w:date="2017-09-12T14:34:00Z">
        <w:r w:rsidRPr="00755270">
          <w:rPr>
            <w:rPrChange w:id="1382" w:author="Poissonfish Chen" w:date="2017-09-12T14:37:00Z">
              <w:rPr/>
            </w:rPrChange>
          </w:rPr>
          <w:lastRenderedPageBreak/>
          <w:t>5.4.3 Histogram of GEBV</w:t>
        </w:r>
        <w:bookmarkEnd w:id="1380"/>
      </w:ins>
    </w:p>
    <w:p w14:paraId="6DC0BE7F" w14:textId="392B65A6" w:rsidR="00755270" w:rsidRPr="00755270" w:rsidRDefault="00755270">
      <w:pPr>
        <w:rPr>
          <w:ins w:id="1383" w:author="Poissonfish Chen" w:date="2017-09-12T14:26:00Z"/>
          <w:rFonts w:ascii="Garamond" w:hAnsi="Garamond"/>
          <w:rPrChange w:id="1384" w:author="Poissonfish Chen" w:date="2017-09-12T14:37:00Z">
            <w:rPr>
              <w:ins w:id="1385" w:author="Poissonfish Chen" w:date="2017-09-12T14:26:00Z"/>
              <w:rFonts w:ascii="Garamond" w:hAnsi="Garamond"/>
            </w:rPr>
          </w:rPrChange>
        </w:rPr>
        <w:pPrChange w:id="1386" w:author="Poissonfish Chen" w:date="2017-09-12T14:34:00Z">
          <w:pPr>
            <w:pStyle w:val="Heading1"/>
          </w:pPr>
        </w:pPrChange>
      </w:pPr>
      <w:ins w:id="1387" w:author="Poissonfish Chen" w:date="2017-09-12T14:34:00Z">
        <w:r w:rsidRPr="00755270">
          <w:rPr>
            <w:rFonts w:ascii="Garamond" w:hAnsi="Garamond"/>
            <w:rPrChange w:id="1388" w:author="Poissonfish Chen" w:date="2017-09-12T14:37:00Z">
              <w:rPr/>
            </w:rPrChange>
          </w:rPr>
          <w:t>(suffix: _GEBV_hist.pdf)</w:t>
        </w:r>
      </w:ins>
    </w:p>
    <w:p w14:paraId="55A43FFD" w14:textId="5420232C" w:rsidR="002F31F8" w:rsidRPr="00755270" w:rsidRDefault="00E576F9">
      <w:pPr>
        <w:jc w:val="center"/>
        <w:rPr>
          <w:ins w:id="1389" w:author="Poissonfish Chen" w:date="2017-09-12T14:36:00Z"/>
          <w:rPrChange w:id="1390" w:author="Poissonfish Chen" w:date="2017-09-12T14:37:00Z">
            <w:rPr>
              <w:ins w:id="1391" w:author="Poissonfish Chen" w:date="2017-09-12T14:36:00Z"/>
              <w:rFonts w:ascii="Garamond" w:hAnsi="Garamond"/>
            </w:rPr>
          </w:rPrChange>
        </w:rPr>
        <w:pPrChange w:id="1392" w:author="Poissonfish Chen" w:date="2017-09-12T14:40:00Z">
          <w:pPr>
            <w:pStyle w:val="Heading1"/>
          </w:pPr>
        </w:pPrChange>
      </w:pPr>
      <w:ins w:id="1393" w:author="Poissonfish Chen" w:date="2017-09-12T09:49:00Z">
        <w:r w:rsidRPr="00755270">
          <w:rPr>
            <w:noProof/>
            <w:rPrChange w:id="1394" w:author="Poissonfish Chen" w:date="2017-09-12T14:37:00Z">
              <w:rPr>
                <w:rFonts w:ascii="Garamond" w:hAnsi="Garamond"/>
                <w:noProof/>
              </w:rPr>
            </w:rPrChange>
          </w:rPr>
          <w:drawing>
            <wp:inline distT="0" distB="0" distL="0" distR="0" wp14:anchorId="12CB014D" wp14:editId="584D66D7">
              <wp:extent cx="2700000" cy="2700000"/>
              <wp:effectExtent l="0" t="0" r="0" b="0"/>
              <wp:docPr id="1073741864" name="Picture 1073741864" descr="../../Desktop/test/tutorial/iPat_Project_1_dpoll_GEBV_his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test/tutorial/iPat_Project_1_dpoll_GEBV_hist.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ins>
    </w:p>
    <w:p w14:paraId="2C6F2DCF" w14:textId="041AD1A9" w:rsidR="00755270" w:rsidRPr="00755270" w:rsidRDefault="00755270">
      <w:pPr>
        <w:pStyle w:val="Heading3"/>
        <w:rPr>
          <w:ins w:id="1395" w:author="Poissonfish Chen" w:date="2017-09-12T14:36:00Z"/>
          <w:rPrChange w:id="1396" w:author="Poissonfish Chen" w:date="2017-09-12T14:37:00Z">
            <w:rPr>
              <w:ins w:id="1397" w:author="Poissonfish Chen" w:date="2017-09-12T14:36:00Z"/>
            </w:rPr>
          </w:rPrChange>
        </w:rPr>
        <w:pPrChange w:id="1398" w:author="Poissonfish Chen" w:date="2017-09-12T14:44:00Z">
          <w:pPr>
            <w:pStyle w:val="Heading1"/>
          </w:pPr>
        </w:pPrChange>
      </w:pPr>
      <w:bookmarkStart w:id="1399" w:name="_Toc492991156"/>
      <w:ins w:id="1400" w:author="Poissonfish Chen" w:date="2017-09-12T14:36:00Z">
        <w:r w:rsidRPr="00755270">
          <w:rPr>
            <w:rPrChange w:id="1401" w:author="Poissonfish Chen" w:date="2017-09-12T14:37:00Z">
              <w:rPr/>
            </w:rPrChange>
          </w:rPr>
          <w:t>5.4.4 Prediction result</w:t>
        </w:r>
        <w:bookmarkEnd w:id="1399"/>
      </w:ins>
    </w:p>
    <w:p w14:paraId="403D20A9" w14:textId="2F5AA374" w:rsidR="00755270" w:rsidRPr="00755270" w:rsidRDefault="00755270">
      <w:pPr>
        <w:rPr>
          <w:ins w:id="1402" w:author="Poissonfish Chen" w:date="2017-09-11T10:03:00Z"/>
          <w:rFonts w:ascii="Garamond" w:hAnsi="Garamond"/>
          <w:rPrChange w:id="1403" w:author="Poissonfish Chen" w:date="2017-09-12T14:37:00Z">
            <w:rPr>
              <w:ins w:id="1404" w:author="Poissonfish Chen" w:date="2017-09-11T10:03:00Z"/>
              <w:rFonts w:ascii="Garamond" w:hAnsi="Garamond"/>
            </w:rPr>
          </w:rPrChange>
        </w:rPr>
        <w:pPrChange w:id="1405" w:author="Poissonfish Chen" w:date="2017-09-12T14:36:00Z">
          <w:pPr>
            <w:pStyle w:val="Heading1"/>
          </w:pPr>
        </w:pPrChange>
      </w:pPr>
      <w:ins w:id="1406" w:author="Poissonfish Chen" w:date="2017-09-12T14:36:00Z">
        <w:r w:rsidRPr="00755270">
          <w:rPr>
            <w:rFonts w:ascii="Garamond" w:hAnsi="Garamond"/>
            <w:rPrChange w:id="1407" w:author="Poissonfish Chen" w:date="2017-09-12T14:37:00Z">
              <w:rPr/>
            </w:rPrChange>
          </w:rPr>
          <w:t>(suffix: _EBV.dat)</w:t>
        </w:r>
      </w:ins>
    </w:p>
    <w:tbl>
      <w:tblPr>
        <w:tblW w:w="0" w:type="auto"/>
        <w:jc w:val="center"/>
        <w:tblBorders>
          <w:top w:val="nil"/>
          <w:left w:val="nil"/>
          <w:right w:val="nil"/>
        </w:tblBorders>
        <w:tblLayout w:type="fixed"/>
        <w:tblLook w:val="0000" w:firstRow="0" w:lastRow="0" w:firstColumn="0" w:lastColumn="0" w:noHBand="0" w:noVBand="0"/>
        <w:tblPrChange w:id="1408" w:author="Poissonfish Chen" w:date="2017-09-12T14:10:00Z">
          <w:tblPr>
            <w:tblW w:w="0" w:type="auto"/>
            <w:jc w:val="center"/>
            <w:tblBorders>
              <w:top w:val="nil"/>
              <w:left w:val="nil"/>
              <w:right w:val="nil"/>
            </w:tblBorders>
            <w:tblLayout w:type="fixed"/>
            <w:tblLook w:val="0000" w:firstRow="0" w:lastRow="0" w:firstColumn="0" w:lastColumn="0" w:noHBand="0" w:noVBand="0"/>
          </w:tblPr>
        </w:tblPrChange>
      </w:tblPr>
      <w:tblGrid>
        <w:gridCol w:w="1245"/>
        <w:gridCol w:w="1332"/>
        <w:gridCol w:w="1647"/>
        <w:tblGridChange w:id="1409">
          <w:tblGrid>
            <w:gridCol w:w="1245"/>
            <w:gridCol w:w="1332"/>
            <w:gridCol w:w="1332"/>
          </w:tblGrid>
        </w:tblGridChange>
      </w:tblGrid>
      <w:tr w:rsidR="00D231DE" w:rsidRPr="00755270" w14:paraId="02936611" w14:textId="77777777" w:rsidTr="00D231DE">
        <w:trPr>
          <w:jc w:val="center"/>
          <w:ins w:id="1410" w:author="Poissonfish Chen" w:date="2017-09-12T09:50:00Z"/>
          <w:trPrChange w:id="1411" w:author="Poissonfish Chen" w:date="2017-09-12T14:10:00Z">
            <w:trPr>
              <w:jc w:val="center"/>
            </w:trPr>
          </w:trPrChange>
        </w:trPr>
        <w:tc>
          <w:tcPr>
            <w:tcW w:w="12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Change w:id="1412" w:author="Poissonfish Chen" w:date="2017-09-12T14:10:00Z">
              <w:tcPr>
                <w:tcW w:w="12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3F433544" w14:textId="57D45B8F" w:rsidR="00D231DE" w:rsidRPr="00755270" w:rsidRDefault="00D231DE" w:rsidP="00484BAB">
            <w:pPr>
              <w:autoSpaceDE w:val="0"/>
              <w:autoSpaceDN w:val="0"/>
              <w:adjustRightInd w:val="0"/>
              <w:spacing w:after="0" w:line="240" w:lineRule="auto"/>
              <w:ind w:left="720" w:hanging="720"/>
              <w:jc w:val="center"/>
              <w:rPr>
                <w:ins w:id="1413" w:author="Poissonfish Chen" w:date="2017-09-12T09:50:00Z"/>
                <w:rFonts w:ascii="Garamond" w:hAnsi="Garamond" w:cs="Helvetica"/>
                <w:b/>
                <w:bCs/>
                <w:sz w:val="18"/>
                <w:szCs w:val="18"/>
              </w:rPr>
            </w:pPr>
            <w:ins w:id="1414" w:author="Poissonfish Chen" w:date="2017-09-12T09:50:00Z">
              <w:r w:rsidRPr="00755270">
                <w:rPr>
                  <w:rFonts w:ascii="Garamond" w:hAnsi="Garamond" w:cs="Helvetica"/>
                  <w:b/>
                  <w:bCs/>
                  <w:sz w:val="18"/>
                  <w:szCs w:val="18"/>
                </w:rPr>
                <w:t>Taxa</w:t>
              </w:r>
            </w:ins>
          </w:p>
        </w:tc>
        <w:tc>
          <w:tcPr>
            <w:tcW w:w="1332" w:type="dxa"/>
            <w:tcBorders>
              <w:top w:val="single" w:sz="8" w:space="0" w:color="C1C1C1"/>
              <w:left w:val="single" w:sz="8" w:space="0" w:color="C1C1C1"/>
              <w:bottom w:val="single" w:sz="8" w:space="0" w:color="C1C1C1"/>
              <w:right w:val="single" w:sz="8" w:space="0" w:color="C1C1C1"/>
            </w:tcBorders>
            <w:shd w:val="clear" w:color="auto" w:fill="FFFFFF"/>
            <w:vAlign w:val="center"/>
            <w:tcPrChange w:id="1415" w:author="Poissonfish Chen" w:date="2017-09-12T14:10:00Z">
              <w:tcPr>
                <w:tcW w:w="1332" w:type="dxa"/>
                <w:tcBorders>
                  <w:top w:val="single" w:sz="8" w:space="0" w:color="C1C1C1"/>
                  <w:left w:val="single" w:sz="8" w:space="0" w:color="C1C1C1"/>
                  <w:bottom w:val="single" w:sz="8" w:space="0" w:color="C1C1C1"/>
                  <w:right w:val="single" w:sz="8" w:space="0" w:color="C1C1C1"/>
                </w:tcBorders>
                <w:shd w:val="clear" w:color="auto" w:fill="FFFFFF"/>
                <w:vAlign w:val="center"/>
              </w:tcPr>
            </w:tcPrChange>
          </w:tcPr>
          <w:p w14:paraId="1935DFD8" w14:textId="7E0B79CD" w:rsidR="00D231DE" w:rsidRPr="00755270" w:rsidRDefault="00D231DE" w:rsidP="00484BAB">
            <w:pPr>
              <w:autoSpaceDE w:val="0"/>
              <w:autoSpaceDN w:val="0"/>
              <w:adjustRightInd w:val="0"/>
              <w:spacing w:after="0" w:line="240" w:lineRule="auto"/>
              <w:ind w:left="720" w:hanging="720"/>
              <w:jc w:val="center"/>
              <w:rPr>
                <w:ins w:id="1416" w:author="Poissonfish Chen" w:date="2017-09-12T14:10:00Z"/>
                <w:rFonts w:ascii="Garamond" w:hAnsi="Garamond" w:cs="Helvetica"/>
                <w:b/>
                <w:bCs/>
                <w:sz w:val="18"/>
                <w:szCs w:val="18"/>
              </w:rPr>
            </w:pPr>
            <w:ins w:id="1417" w:author="Poissonfish Chen" w:date="2017-09-12T14:10:00Z">
              <w:r w:rsidRPr="00755270">
                <w:rPr>
                  <w:rFonts w:ascii="Garamond" w:hAnsi="Garamond" w:cs="Helvetica"/>
                  <w:b/>
                  <w:bCs/>
                  <w:sz w:val="18"/>
                  <w:szCs w:val="18"/>
                </w:rPr>
                <w:t>Prediction</w:t>
              </w:r>
            </w:ins>
          </w:p>
        </w:tc>
        <w:tc>
          <w:tcPr>
            <w:tcW w:w="164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Change w:id="1418" w:author="Poissonfish Chen" w:date="2017-09-12T14:10:00Z">
              <w:tcPr>
                <w:tcW w:w="133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vAlign w:val="center"/>
              </w:tcPr>
            </w:tcPrChange>
          </w:tcPr>
          <w:p w14:paraId="105F49E6" w14:textId="482F9F4D" w:rsidR="00D231DE" w:rsidRPr="00755270" w:rsidRDefault="005B260C" w:rsidP="00484BAB">
            <w:pPr>
              <w:autoSpaceDE w:val="0"/>
              <w:autoSpaceDN w:val="0"/>
              <w:adjustRightInd w:val="0"/>
              <w:spacing w:after="0" w:line="240" w:lineRule="auto"/>
              <w:ind w:left="720" w:hanging="720"/>
              <w:jc w:val="center"/>
              <w:rPr>
                <w:ins w:id="1419" w:author="Poissonfish Chen" w:date="2017-09-12T09:50:00Z"/>
                <w:rFonts w:ascii="Garamond" w:hAnsi="Garamond" w:cs="Helvetica"/>
                <w:b/>
                <w:bCs/>
                <w:sz w:val="18"/>
                <w:szCs w:val="18"/>
              </w:rPr>
            </w:pPr>
            <w:ins w:id="1420" w:author="Poissonfish Chen" w:date="2017-09-12T14:10:00Z">
              <w:r w:rsidRPr="00755270">
                <w:rPr>
                  <w:rFonts w:ascii="Garamond" w:hAnsi="Garamond" w:cs="Helvetica"/>
                  <w:b/>
                  <w:bCs/>
                  <w:sz w:val="18"/>
                  <w:szCs w:val="18"/>
                </w:rPr>
                <w:t>SD</w:t>
              </w:r>
              <w:r w:rsidR="00D231DE" w:rsidRPr="00755270">
                <w:rPr>
                  <w:rFonts w:ascii="Garamond" w:hAnsi="Garamond" w:cs="Helvetica"/>
                  <w:b/>
                  <w:bCs/>
                  <w:sz w:val="18"/>
                  <w:szCs w:val="18"/>
                </w:rPr>
                <w:t xml:space="preserve"> of </w:t>
              </w:r>
            </w:ins>
            <w:ins w:id="1421" w:author="Poissonfish Chen" w:date="2017-09-12T09:50:00Z">
              <w:r w:rsidR="00D231DE" w:rsidRPr="00755270">
                <w:rPr>
                  <w:rFonts w:ascii="Garamond" w:hAnsi="Garamond" w:cs="Helvetica"/>
                  <w:b/>
                  <w:bCs/>
                  <w:sz w:val="18"/>
                  <w:szCs w:val="18"/>
                </w:rPr>
                <w:t>prediction</w:t>
              </w:r>
            </w:ins>
            <w:ins w:id="1422" w:author="Poissonfish Chen" w:date="2017-09-12T14:10:00Z">
              <w:r w:rsidR="00D231DE" w:rsidRPr="00755270">
                <w:rPr>
                  <w:rFonts w:ascii="Garamond" w:hAnsi="Garamond" w:cs="Helvetica"/>
                  <w:b/>
                  <w:bCs/>
                  <w:sz w:val="18"/>
                  <w:szCs w:val="18"/>
                </w:rPr>
                <w:t xml:space="preserve"> </w:t>
              </w:r>
            </w:ins>
          </w:p>
        </w:tc>
      </w:tr>
      <w:tr w:rsidR="00D231DE" w:rsidRPr="00755270" w14:paraId="5610BFF6" w14:textId="77777777" w:rsidTr="00D231DE">
        <w:tblPrEx>
          <w:tblBorders>
            <w:top w:val="none" w:sz="0" w:space="0" w:color="auto"/>
          </w:tblBorders>
          <w:tblPrExChange w:id="1423" w:author="Poissonfish Chen" w:date="2017-09-12T14:10:00Z">
            <w:tblPrEx>
              <w:tblBorders>
                <w:top w:val="none" w:sz="0" w:space="0" w:color="auto"/>
              </w:tblBorders>
            </w:tblPrEx>
          </w:tblPrExChange>
        </w:tblPrEx>
        <w:trPr>
          <w:jc w:val="center"/>
          <w:ins w:id="1424" w:author="Poissonfish Chen" w:date="2017-09-12T09:50:00Z"/>
          <w:trPrChange w:id="1425" w:author="Poissonfish Chen" w:date="2017-09-12T14:10:00Z">
            <w:trPr>
              <w:jc w:val="center"/>
            </w:trPr>
          </w:trPrChange>
        </w:trPr>
        <w:tc>
          <w:tcPr>
            <w:tcW w:w="12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tcPrChange w:id="1426" w:author="Poissonfish Chen" w:date="2017-09-12T14:10:00Z">
              <w:tcPr>
                <w:tcW w:w="1245"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tcPr>
            </w:tcPrChange>
          </w:tcPr>
          <w:p w14:paraId="6BBF38BF" w14:textId="7FBAA0C0" w:rsidR="00D231DE" w:rsidRPr="00755270" w:rsidRDefault="00D231DE" w:rsidP="00484BAB">
            <w:pPr>
              <w:autoSpaceDE w:val="0"/>
              <w:autoSpaceDN w:val="0"/>
              <w:adjustRightInd w:val="0"/>
              <w:spacing w:after="0" w:line="240" w:lineRule="auto"/>
              <w:ind w:left="720" w:hanging="720"/>
              <w:jc w:val="center"/>
              <w:rPr>
                <w:ins w:id="1427" w:author="Poissonfish Chen" w:date="2017-09-12T09:50:00Z"/>
                <w:rFonts w:ascii="Garamond" w:hAnsi="Garamond" w:cs="Helvetica"/>
                <w:sz w:val="18"/>
                <w:szCs w:val="18"/>
              </w:rPr>
            </w:pPr>
            <w:ins w:id="1428" w:author="Poissonfish Chen" w:date="2017-09-12T09:50:00Z">
              <w:r w:rsidRPr="00755270">
                <w:rPr>
                  <w:rFonts w:ascii="Garamond" w:hAnsi="Garamond"/>
                  <w:sz w:val="18"/>
                  <w:szCs w:val="18"/>
                </w:rPr>
                <w:t>33-16</w:t>
              </w:r>
            </w:ins>
          </w:p>
        </w:tc>
        <w:tc>
          <w:tcPr>
            <w:tcW w:w="1332" w:type="dxa"/>
            <w:tcBorders>
              <w:top w:val="single" w:sz="8" w:space="0" w:color="C1C1C1"/>
              <w:left w:val="single" w:sz="8" w:space="0" w:color="C1C1C1"/>
              <w:bottom w:val="single" w:sz="8" w:space="0" w:color="C1C1C1"/>
              <w:right w:val="single" w:sz="8" w:space="0" w:color="C1C1C1"/>
            </w:tcBorders>
            <w:shd w:val="clear" w:color="auto" w:fill="FFFFFF"/>
            <w:tcPrChange w:id="1429" w:author="Poissonfish Chen" w:date="2017-09-12T14:10:00Z">
              <w:tcPr>
                <w:tcW w:w="1332" w:type="dxa"/>
                <w:tcBorders>
                  <w:top w:val="single" w:sz="8" w:space="0" w:color="C1C1C1"/>
                  <w:left w:val="single" w:sz="8" w:space="0" w:color="C1C1C1"/>
                  <w:bottom w:val="single" w:sz="8" w:space="0" w:color="C1C1C1"/>
                  <w:right w:val="single" w:sz="8" w:space="0" w:color="C1C1C1"/>
                </w:tcBorders>
                <w:shd w:val="clear" w:color="auto" w:fill="FFFFFF"/>
              </w:tcPr>
            </w:tcPrChange>
          </w:tcPr>
          <w:p w14:paraId="1F2D40C2" w14:textId="31E7A2C6" w:rsidR="00D231DE" w:rsidRPr="00755270" w:rsidRDefault="000C0884">
            <w:pPr>
              <w:autoSpaceDE w:val="0"/>
              <w:autoSpaceDN w:val="0"/>
              <w:adjustRightInd w:val="0"/>
              <w:spacing w:after="0" w:line="240" w:lineRule="auto"/>
              <w:ind w:left="720" w:hanging="720"/>
              <w:jc w:val="center"/>
              <w:rPr>
                <w:ins w:id="1430" w:author="Poissonfish Chen" w:date="2017-09-12T14:10:00Z"/>
                <w:rFonts w:ascii="Garamond" w:hAnsi="Garamond"/>
                <w:sz w:val="18"/>
                <w:szCs w:val="18"/>
              </w:rPr>
            </w:pPr>
            <w:ins w:id="1431" w:author="Poissonfish Chen" w:date="2017-09-12T14:10:00Z">
              <w:r w:rsidRPr="00755270">
                <w:rPr>
                  <w:rFonts w:ascii="Garamond" w:hAnsi="Garamond"/>
                  <w:sz w:val="18"/>
                  <w:szCs w:val="18"/>
                </w:rPr>
                <w:t>36.576341</w:t>
              </w:r>
            </w:ins>
          </w:p>
        </w:tc>
        <w:tc>
          <w:tcPr>
            <w:tcW w:w="1647"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tcPrChange w:id="1432" w:author="Poissonfish Chen" w:date="2017-09-12T14:10:00Z">
              <w:tcPr>
                <w:tcW w:w="1332" w:type="dxa"/>
                <w:tcBorders>
                  <w:top w:val="single" w:sz="8" w:space="0" w:color="C1C1C1"/>
                  <w:left w:val="single" w:sz="8" w:space="0" w:color="C1C1C1"/>
                  <w:bottom w:val="single" w:sz="8" w:space="0" w:color="C1C1C1"/>
                  <w:right w:val="single" w:sz="8" w:space="0" w:color="C1C1C1"/>
                </w:tcBorders>
                <w:shd w:val="clear" w:color="auto" w:fill="FFFFFF"/>
                <w:tcMar>
                  <w:top w:w="260" w:type="nil"/>
                  <w:left w:w="120" w:type="nil"/>
                  <w:bottom w:w="120" w:type="nil"/>
                  <w:right w:w="260" w:type="nil"/>
                </w:tcMar>
              </w:tcPr>
            </w:tcPrChange>
          </w:tcPr>
          <w:p w14:paraId="21F0D56D" w14:textId="471E9427" w:rsidR="00D231DE" w:rsidRPr="00755270" w:rsidRDefault="000C0884">
            <w:pPr>
              <w:autoSpaceDE w:val="0"/>
              <w:autoSpaceDN w:val="0"/>
              <w:adjustRightInd w:val="0"/>
              <w:spacing w:after="0" w:line="240" w:lineRule="auto"/>
              <w:ind w:left="720" w:hanging="720"/>
              <w:jc w:val="center"/>
              <w:rPr>
                <w:ins w:id="1433" w:author="Poissonfish Chen" w:date="2017-09-12T09:50:00Z"/>
                <w:rFonts w:ascii="Garamond" w:hAnsi="Garamond" w:cs="Helvetica"/>
                <w:sz w:val="18"/>
                <w:szCs w:val="18"/>
              </w:rPr>
            </w:pPr>
            <w:ins w:id="1434" w:author="Poissonfish Chen" w:date="2017-09-12T14:11:00Z">
              <w:r w:rsidRPr="00755270">
                <w:rPr>
                  <w:rFonts w:ascii="Garamond" w:hAnsi="Garamond"/>
                  <w:sz w:val="18"/>
                  <w:szCs w:val="18"/>
                </w:rPr>
                <w:t>4.0006</w:t>
              </w:r>
            </w:ins>
          </w:p>
        </w:tc>
      </w:tr>
      <w:tr w:rsidR="00D231DE" w:rsidRPr="00755270" w14:paraId="2344D7EC" w14:textId="77777777" w:rsidTr="00D231DE">
        <w:trPr>
          <w:jc w:val="center"/>
          <w:ins w:id="1435" w:author="Poissonfish Chen" w:date="2017-09-12T09:50:00Z"/>
          <w:trPrChange w:id="1436" w:author="Poissonfish Chen" w:date="2017-09-12T14:10:00Z">
            <w:trPr>
              <w:jc w:val="center"/>
            </w:trPr>
          </w:trPrChange>
        </w:trPr>
        <w:tc>
          <w:tcPr>
            <w:tcW w:w="124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tcPrChange w:id="1437" w:author="Poissonfish Chen" w:date="2017-09-12T14:10:00Z">
              <w:tcPr>
                <w:tcW w:w="1245"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tcPr>
            </w:tcPrChange>
          </w:tcPr>
          <w:p w14:paraId="5BA128BE" w14:textId="1D6EDCF6" w:rsidR="00D231DE" w:rsidRPr="00755270" w:rsidRDefault="00D231DE" w:rsidP="00484BAB">
            <w:pPr>
              <w:autoSpaceDE w:val="0"/>
              <w:autoSpaceDN w:val="0"/>
              <w:adjustRightInd w:val="0"/>
              <w:spacing w:after="0" w:line="240" w:lineRule="auto"/>
              <w:ind w:left="720" w:hanging="720"/>
              <w:jc w:val="center"/>
              <w:rPr>
                <w:ins w:id="1438" w:author="Poissonfish Chen" w:date="2017-09-12T09:50:00Z"/>
                <w:rFonts w:ascii="Garamond" w:hAnsi="Garamond" w:cs="Helvetica"/>
                <w:sz w:val="18"/>
                <w:szCs w:val="18"/>
              </w:rPr>
            </w:pPr>
            <w:ins w:id="1439" w:author="Poissonfish Chen" w:date="2017-09-12T09:50:00Z">
              <w:r w:rsidRPr="00755270">
                <w:rPr>
                  <w:rFonts w:ascii="Garamond" w:hAnsi="Garamond"/>
                  <w:sz w:val="18"/>
                  <w:szCs w:val="18"/>
                </w:rPr>
                <w:t>38-11</w:t>
              </w:r>
            </w:ins>
          </w:p>
        </w:tc>
        <w:tc>
          <w:tcPr>
            <w:tcW w:w="1332" w:type="dxa"/>
            <w:tcBorders>
              <w:top w:val="single" w:sz="8" w:space="0" w:color="C1C1C1"/>
              <w:left w:val="single" w:sz="8" w:space="0" w:color="C1C1C1"/>
              <w:bottom w:val="single" w:sz="8" w:space="0" w:color="C1C1C1"/>
              <w:right w:val="single" w:sz="8" w:space="0" w:color="C1C1C1"/>
            </w:tcBorders>
            <w:shd w:val="clear" w:color="auto" w:fill="F6F6F6"/>
            <w:tcPrChange w:id="1440" w:author="Poissonfish Chen" w:date="2017-09-12T14:10:00Z">
              <w:tcPr>
                <w:tcW w:w="1332" w:type="dxa"/>
                <w:tcBorders>
                  <w:top w:val="single" w:sz="8" w:space="0" w:color="C1C1C1"/>
                  <w:left w:val="single" w:sz="8" w:space="0" w:color="C1C1C1"/>
                  <w:bottom w:val="single" w:sz="8" w:space="0" w:color="C1C1C1"/>
                  <w:right w:val="single" w:sz="8" w:space="0" w:color="C1C1C1"/>
                </w:tcBorders>
                <w:shd w:val="clear" w:color="auto" w:fill="F6F6F6"/>
              </w:tcPr>
            </w:tcPrChange>
          </w:tcPr>
          <w:p w14:paraId="5179DB42" w14:textId="54692D10" w:rsidR="00D231DE" w:rsidRPr="00755270" w:rsidRDefault="000C0884" w:rsidP="00484BAB">
            <w:pPr>
              <w:autoSpaceDE w:val="0"/>
              <w:autoSpaceDN w:val="0"/>
              <w:adjustRightInd w:val="0"/>
              <w:spacing w:after="0" w:line="240" w:lineRule="auto"/>
              <w:ind w:left="720" w:hanging="720"/>
              <w:jc w:val="center"/>
              <w:rPr>
                <w:ins w:id="1441" w:author="Poissonfish Chen" w:date="2017-09-12T14:10:00Z"/>
                <w:rFonts w:ascii="Garamond" w:hAnsi="Garamond"/>
                <w:sz w:val="18"/>
                <w:szCs w:val="18"/>
              </w:rPr>
            </w:pPr>
            <w:ins w:id="1442" w:author="Poissonfish Chen" w:date="2017-09-12T14:11:00Z">
              <w:r w:rsidRPr="00755270">
                <w:rPr>
                  <w:rFonts w:ascii="Garamond" w:hAnsi="Garamond"/>
                  <w:sz w:val="18"/>
                  <w:szCs w:val="18"/>
                </w:rPr>
                <w:t>38.401256</w:t>
              </w:r>
            </w:ins>
          </w:p>
        </w:tc>
        <w:tc>
          <w:tcPr>
            <w:tcW w:w="1647"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tcPrChange w:id="1443" w:author="Poissonfish Chen" w:date="2017-09-12T14:10:00Z">
              <w:tcPr>
                <w:tcW w:w="1332" w:type="dxa"/>
                <w:tcBorders>
                  <w:top w:val="single" w:sz="8" w:space="0" w:color="C1C1C1"/>
                  <w:left w:val="single" w:sz="8" w:space="0" w:color="C1C1C1"/>
                  <w:bottom w:val="single" w:sz="8" w:space="0" w:color="C1C1C1"/>
                  <w:right w:val="single" w:sz="8" w:space="0" w:color="C1C1C1"/>
                </w:tcBorders>
                <w:shd w:val="clear" w:color="auto" w:fill="F6F6F6"/>
                <w:tcMar>
                  <w:top w:w="260" w:type="nil"/>
                  <w:left w:w="120" w:type="nil"/>
                  <w:bottom w:w="120" w:type="nil"/>
                  <w:right w:w="260" w:type="nil"/>
                </w:tcMar>
              </w:tcPr>
            </w:tcPrChange>
          </w:tcPr>
          <w:p w14:paraId="50A4DBD6" w14:textId="0D815CCA" w:rsidR="00D231DE" w:rsidRPr="00755270" w:rsidRDefault="000C0884" w:rsidP="00484BAB">
            <w:pPr>
              <w:autoSpaceDE w:val="0"/>
              <w:autoSpaceDN w:val="0"/>
              <w:adjustRightInd w:val="0"/>
              <w:spacing w:after="0" w:line="240" w:lineRule="auto"/>
              <w:ind w:left="720" w:hanging="720"/>
              <w:jc w:val="center"/>
              <w:rPr>
                <w:ins w:id="1444" w:author="Poissonfish Chen" w:date="2017-09-12T09:50:00Z"/>
                <w:rFonts w:ascii="Garamond" w:hAnsi="Garamond" w:cs="Helvetica"/>
                <w:sz w:val="18"/>
                <w:szCs w:val="18"/>
              </w:rPr>
            </w:pPr>
            <w:ins w:id="1445" w:author="Poissonfish Chen" w:date="2017-09-12T14:11:00Z">
              <w:r w:rsidRPr="00755270">
                <w:rPr>
                  <w:rFonts w:ascii="Garamond" w:hAnsi="Garamond"/>
                  <w:sz w:val="18"/>
                  <w:szCs w:val="18"/>
                </w:rPr>
                <w:t>0.7429</w:t>
              </w:r>
            </w:ins>
          </w:p>
        </w:tc>
      </w:tr>
    </w:tbl>
    <w:p w14:paraId="6B742F5C" w14:textId="77777777" w:rsidR="00495393" w:rsidRPr="00755270" w:rsidRDefault="00495393">
      <w:pPr>
        <w:rPr>
          <w:ins w:id="1446" w:author="Poissonfish Chen" w:date="2017-09-11T10:03:00Z"/>
          <w:rFonts w:ascii="Garamond" w:hAnsi="Garamond"/>
          <w:rPrChange w:id="1447" w:author="Poissonfish Chen" w:date="2017-09-12T14:37:00Z">
            <w:rPr>
              <w:ins w:id="1448" w:author="Poissonfish Chen" w:date="2017-09-11T10:03:00Z"/>
            </w:rPr>
          </w:rPrChange>
        </w:rPr>
        <w:pPrChange w:id="1449" w:author="Poissonfish Chen" w:date="2017-09-11T10:03:00Z">
          <w:pPr>
            <w:pStyle w:val="Heading1"/>
          </w:pPr>
        </w:pPrChange>
      </w:pPr>
    </w:p>
    <w:p w14:paraId="6349D5BB" w14:textId="77777777" w:rsidR="00495393" w:rsidRPr="00755270" w:rsidRDefault="00495393">
      <w:pPr>
        <w:rPr>
          <w:ins w:id="1450" w:author="Poissonfish Chen" w:date="2017-09-11T10:03:00Z"/>
          <w:rFonts w:ascii="Garamond" w:hAnsi="Garamond"/>
          <w:rPrChange w:id="1451" w:author="Poissonfish Chen" w:date="2017-09-12T14:37:00Z">
            <w:rPr>
              <w:ins w:id="1452" w:author="Poissonfish Chen" w:date="2017-09-11T10:03:00Z"/>
            </w:rPr>
          </w:rPrChange>
        </w:rPr>
        <w:pPrChange w:id="1453" w:author="Poissonfish Chen" w:date="2017-09-11T10:03:00Z">
          <w:pPr>
            <w:pStyle w:val="Heading1"/>
          </w:pPr>
        </w:pPrChange>
      </w:pPr>
    </w:p>
    <w:p w14:paraId="229943C6" w14:textId="77777777" w:rsidR="00495393" w:rsidRPr="00755270" w:rsidRDefault="00495393">
      <w:pPr>
        <w:rPr>
          <w:ins w:id="1454" w:author="Poissonfish Chen" w:date="2017-09-11T10:03:00Z"/>
          <w:rFonts w:ascii="Garamond" w:hAnsi="Garamond"/>
          <w:rPrChange w:id="1455" w:author="Poissonfish Chen" w:date="2017-09-12T14:37:00Z">
            <w:rPr>
              <w:ins w:id="1456" w:author="Poissonfish Chen" w:date="2017-09-11T10:03:00Z"/>
            </w:rPr>
          </w:rPrChange>
        </w:rPr>
        <w:pPrChange w:id="1457" w:author="Poissonfish Chen" w:date="2017-09-11T10:03:00Z">
          <w:pPr>
            <w:pStyle w:val="Heading1"/>
          </w:pPr>
        </w:pPrChange>
      </w:pPr>
    </w:p>
    <w:p w14:paraId="6CC9B86D" w14:textId="77777777" w:rsidR="00495393" w:rsidRPr="00755270" w:rsidRDefault="00495393">
      <w:pPr>
        <w:rPr>
          <w:ins w:id="1458" w:author="Poissonfish Chen" w:date="2017-09-11T10:03:00Z"/>
          <w:rFonts w:ascii="Garamond" w:hAnsi="Garamond"/>
          <w:rPrChange w:id="1459" w:author="Poissonfish Chen" w:date="2017-09-12T14:37:00Z">
            <w:rPr>
              <w:ins w:id="1460" w:author="Poissonfish Chen" w:date="2017-09-11T10:03:00Z"/>
            </w:rPr>
          </w:rPrChange>
        </w:rPr>
        <w:pPrChange w:id="1461" w:author="Poissonfish Chen" w:date="2017-09-11T10:03:00Z">
          <w:pPr>
            <w:pStyle w:val="Heading1"/>
          </w:pPr>
        </w:pPrChange>
      </w:pPr>
    </w:p>
    <w:p w14:paraId="11B521F7" w14:textId="77777777" w:rsidR="00495393" w:rsidRPr="00755270" w:rsidRDefault="00495393">
      <w:pPr>
        <w:rPr>
          <w:ins w:id="1462" w:author="Poissonfish Chen" w:date="2017-09-11T10:03:00Z"/>
          <w:rFonts w:ascii="Garamond" w:hAnsi="Garamond"/>
          <w:rPrChange w:id="1463" w:author="Poissonfish Chen" w:date="2017-09-12T14:37:00Z">
            <w:rPr>
              <w:ins w:id="1464" w:author="Poissonfish Chen" w:date="2017-09-11T10:03:00Z"/>
            </w:rPr>
          </w:rPrChange>
        </w:rPr>
        <w:pPrChange w:id="1465" w:author="Poissonfish Chen" w:date="2017-09-11T10:03:00Z">
          <w:pPr>
            <w:pStyle w:val="Heading1"/>
          </w:pPr>
        </w:pPrChange>
      </w:pPr>
    </w:p>
    <w:p w14:paraId="6CE4B7A7" w14:textId="77777777" w:rsidR="00495393" w:rsidRPr="00755270" w:rsidRDefault="00495393">
      <w:pPr>
        <w:rPr>
          <w:ins w:id="1466" w:author="Poissonfish Chen" w:date="2017-09-11T10:03:00Z"/>
          <w:rFonts w:ascii="Garamond" w:hAnsi="Garamond"/>
          <w:rPrChange w:id="1467" w:author="Poissonfish Chen" w:date="2017-09-12T14:37:00Z">
            <w:rPr>
              <w:ins w:id="1468" w:author="Poissonfish Chen" w:date="2017-09-11T10:03:00Z"/>
            </w:rPr>
          </w:rPrChange>
        </w:rPr>
        <w:pPrChange w:id="1469" w:author="Poissonfish Chen" w:date="2017-09-11T10:03:00Z">
          <w:pPr>
            <w:pStyle w:val="Heading1"/>
          </w:pPr>
        </w:pPrChange>
      </w:pPr>
    </w:p>
    <w:p w14:paraId="1D6660FB" w14:textId="77777777" w:rsidR="00495393" w:rsidRPr="00755270" w:rsidRDefault="00495393">
      <w:pPr>
        <w:rPr>
          <w:ins w:id="1470" w:author="Poissonfish Chen" w:date="2017-09-11T10:03:00Z"/>
          <w:rFonts w:ascii="Garamond" w:hAnsi="Garamond"/>
          <w:rPrChange w:id="1471" w:author="Poissonfish Chen" w:date="2017-09-12T14:37:00Z">
            <w:rPr>
              <w:ins w:id="1472" w:author="Poissonfish Chen" w:date="2017-09-11T10:03:00Z"/>
            </w:rPr>
          </w:rPrChange>
        </w:rPr>
        <w:pPrChange w:id="1473" w:author="Poissonfish Chen" w:date="2017-09-11T10:03:00Z">
          <w:pPr>
            <w:pStyle w:val="Heading1"/>
          </w:pPr>
        </w:pPrChange>
      </w:pPr>
    </w:p>
    <w:p w14:paraId="7BA33274" w14:textId="77777777" w:rsidR="00495393" w:rsidRPr="00755270" w:rsidRDefault="00495393">
      <w:pPr>
        <w:rPr>
          <w:ins w:id="1474" w:author="Poissonfish Chen" w:date="2017-09-11T10:03:00Z"/>
          <w:rFonts w:ascii="Garamond" w:hAnsi="Garamond"/>
          <w:rPrChange w:id="1475" w:author="Poissonfish Chen" w:date="2017-09-12T14:37:00Z">
            <w:rPr>
              <w:ins w:id="1476" w:author="Poissonfish Chen" w:date="2017-09-11T10:03:00Z"/>
            </w:rPr>
          </w:rPrChange>
        </w:rPr>
        <w:pPrChange w:id="1477" w:author="Poissonfish Chen" w:date="2017-09-11T10:03:00Z">
          <w:pPr>
            <w:pStyle w:val="Heading1"/>
          </w:pPr>
        </w:pPrChange>
      </w:pPr>
    </w:p>
    <w:p w14:paraId="3ED391F7" w14:textId="77777777" w:rsidR="00495393" w:rsidRPr="00755270" w:rsidRDefault="00495393">
      <w:pPr>
        <w:rPr>
          <w:ins w:id="1478" w:author="Poissonfish Chen" w:date="2017-09-11T10:03:00Z"/>
          <w:rFonts w:ascii="Garamond" w:hAnsi="Garamond"/>
          <w:rPrChange w:id="1479" w:author="Poissonfish Chen" w:date="2017-09-12T14:37:00Z">
            <w:rPr>
              <w:ins w:id="1480" w:author="Poissonfish Chen" w:date="2017-09-11T10:03:00Z"/>
            </w:rPr>
          </w:rPrChange>
        </w:rPr>
        <w:pPrChange w:id="1481" w:author="Poissonfish Chen" w:date="2017-09-11T10:03:00Z">
          <w:pPr>
            <w:pStyle w:val="Heading1"/>
          </w:pPr>
        </w:pPrChange>
      </w:pPr>
    </w:p>
    <w:p w14:paraId="55937417" w14:textId="77777777" w:rsidR="00495393" w:rsidRPr="00755270" w:rsidRDefault="00495393">
      <w:pPr>
        <w:rPr>
          <w:ins w:id="1482" w:author="Poissonfish Chen" w:date="2017-09-11T10:03:00Z"/>
          <w:rFonts w:ascii="Garamond" w:hAnsi="Garamond"/>
          <w:rPrChange w:id="1483" w:author="Poissonfish Chen" w:date="2017-09-12T14:37:00Z">
            <w:rPr>
              <w:ins w:id="1484" w:author="Poissonfish Chen" w:date="2017-09-11T10:03:00Z"/>
            </w:rPr>
          </w:rPrChange>
        </w:rPr>
        <w:pPrChange w:id="1485" w:author="Poissonfish Chen" w:date="2017-09-11T10:03:00Z">
          <w:pPr>
            <w:pStyle w:val="Heading1"/>
          </w:pPr>
        </w:pPrChange>
      </w:pPr>
    </w:p>
    <w:p w14:paraId="14D97B83" w14:textId="77777777" w:rsidR="00495393" w:rsidRPr="00755270" w:rsidRDefault="00495393">
      <w:pPr>
        <w:rPr>
          <w:ins w:id="1486" w:author="Poissonfish Chen" w:date="2017-09-11T10:03:00Z"/>
          <w:rFonts w:ascii="Garamond" w:hAnsi="Garamond"/>
          <w:rPrChange w:id="1487" w:author="Poissonfish Chen" w:date="2017-09-12T14:37:00Z">
            <w:rPr>
              <w:ins w:id="1488" w:author="Poissonfish Chen" w:date="2017-09-11T10:03:00Z"/>
            </w:rPr>
          </w:rPrChange>
        </w:rPr>
        <w:pPrChange w:id="1489" w:author="Poissonfish Chen" w:date="2017-09-11T10:03:00Z">
          <w:pPr>
            <w:pStyle w:val="Heading1"/>
          </w:pPr>
        </w:pPrChange>
      </w:pPr>
    </w:p>
    <w:p w14:paraId="76640C4E" w14:textId="77777777" w:rsidR="00495393" w:rsidRPr="00755270" w:rsidRDefault="00495393">
      <w:pPr>
        <w:rPr>
          <w:ins w:id="1490" w:author="Poissonfish Chen" w:date="2017-09-11T10:03:00Z"/>
          <w:rFonts w:ascii="Garamond" w:hAnsi="Garamond"/>
          <w:rPrChange w:id="1491" w:author="Poissonfish Chen" w:date="2017-09-12T14:37:00Z">
            <w:rPr>
              <w:ins w:id="1492" w:author="Poissonfish Chen" w:date="2017-09-11T10:03:00Z"/>
            </w:rPr>
          </w:rPrChange>
        </w:rPr>
        <w:pPrChange w:id="1493" w:author="Poissonfish Chen" w:date="2017-09-11T10:03:00Z">
          <w:pPr>
            <w:pStyle w:val="Heading1"/>
          </w:pPr>
        </w:pPrChange>
      </w:pPr>
    </w:p>
    <w:p w14:paraId="7739039E" w14:textId="77777777" w:rsidR="00495393" w:rsidRPr="00755270" w:rsidRDefault="00495393">
      <w:pPr>
        <w:rPr>
          <w:ins w:id="1494" w:author="Poissonfish Chen" w:date="2017-09-11T10:03:00Z"/>
          <w:rFonts w:ascii="Garamond" w:hAnsi="Garamond"/>
          <w:rPrChange w:id="1495" w:author="Poissonfish Chen" w:date="2017-09-12T14:37:00Z">
            <w:rPr>
              <w:ins w:id="1496" w:author="Poissonfish Chen" w:date="2017-09-11T10:03:00Z"/>
            </w:rPr>
          </w:rPrChange>
        </w:rPr>
        <w:pPrChange w:id="1497" w:author="Poissonfish Chen" w:date="2017-09-11T10:03:00Z">
          <w:pPr>
            <w:pStyle w:val="Heading1"/>
          </w:pPr>
        </w:pPrChange>
      </w:pPr>
    </w:p>
    <w:p w14:paraId="614CCB31" w14:textId="77777777" w:rsidR="00495393" w:rsidRPr="00755270" w:rsidRDefault="00495393">
      <w:pPr>
        <w:rPr>
          <w:ins w:id="1498" w:author="Poissonfish Chen" w:date="2017-09-11T10:03:00Z"/>
          <w:rFonts w:ascii="Garamond" w:hAnsi="Garamond"/>
          <w:rPrChange w:id="1499" w:author="Poissonfish Chen" w:date="2017-09-12T14:37:00Z">
            <w:rPr>
              <w:ins w:id="1500" w:author="Poissonfish Chen" w:date="2017-09-11T10:03:00Z"/>
            </w:rPr>
          </w:rPrChange>
        </w:rPr>
        <w:pPrChange w:id="1501" w:author="Poissonfish Chen" w:date="2017-09-11T10:03:00Z">
          <w:pPr>
            <w:pStyle w:val="Heading1"/>
          </w:pPr>
        </w:pPrChange>
      </w:pPr>
    </w:p>
    <w:p w14:paraId="5A1C0E4F" w14:textId="77777777" w:rsidR="00495393" w:rsidRPr="00755270" w:rsidRDefault="00495393">
      <w:pPr>
        <w:rPr>
          <w:ins w:id="1502" w:author="Poissonfish Chen" w:date="2017-09-11T10:03:00Z"/>
          <w:rFonts w:ascii="Garamond" w:hAnsi="Garamond"/>
          <w:rPrChange w:id="1503" w:author="Poissonfish Chen" w:date="2017-09-12T14:37:00Z">
            <w:rPr>
              <w:ins w:id="1504" w:author="Poissonfish Chen" w:date="2017-09-11T10:03:00Z"/>
            </w:rPr>
          </w:rPrChange>
        </w:rPr>
        <w:pPrChange w:id="1505" w:author="Poissonfish Chen" w:date="2017-09-11T10:03:00Z">
          <w:pPr>
            <w:pStyle w:val="Heading1"/>
          </w:pPr>
        </w:pPrChange>
      </w:pPr>
    </w:p>
    <w:p w14:paraId="7642F236" w14:textId="77777777" w:rsidR="00495393" w:rsidRPr="00755270" w:rsidRDefault="00495393">
      <w:pPr>
        <w:rPr>
          <w:rFonts w:ascii="Garamond" w:hAnsi="Garamond"/>
          <w:rPrChange w:id="1506" w:author="Poissonfish Chen" w:date="2017-09-12T14:37:00Z">
            <w:rPr>
              <w:rFonts w:ascii="Garamond" w:hAnsi="Garamond"/>
            </w:rPr>
          </w:rPrChange>
        </w:rPr>
        <w:pPrChange w:id="1507" w:author="Poissonfish Chen" w:date="2017-09-11T10:03:00Z">
          <w:pPr>
            <w:pStyle w:val="Heading1"/>
          </w:pPr>
        </w:pPrChange>
      </w:pPr>
    </w:p>
    <w:p w14:paraId="25413372" w14:textId="703F4E54" w:rsidR="003F342A" w:rsidRPr="00755270" w:rsidRDefault="002F31F8" w:rsidP="00426CC2">
      <w:pPr>
        <w:pStyle w:val="Heading1"/>
        <w:rPr>
          <w:rFonts w:ascii="Garamond" w:hAnsi="Garamond"/>
        </w:rPr>
      </w:pPr>
      <w:bookmarkStart w:id="1508" w:name="_Toc492991157"/>
      <w:r w:rsidRPr="00755270">
        <w:rPr>
          <w:rFonts w:ascii="Garamond" w:hAnsi="Garamond"/>
        </w:rPr>
        <w:lastRenderedPageBreak/>
        <w:t>6</w:t>
      </w:r>
      <w:r w:rsidR="003F342A" w:rsidRPr="00755270">
        <w:rPr>
          <w:rFonts w:ascii="Garamond" w:hAnsi="Garamond"/>
        </w:rPr>
        <w:t>. Tutorial</w:t>
      </w:r>
      <w:bookmarkEnd w:id="1508"/>
    </w:p>
    <w:p w14:paraId="31288059" w14:textId="77777777" w:rsidR="002A3DC9" w:rsidRPr="00755270" w:rsidRDefault="002F31F8" w:rsidP="00426CC2">
      <w:pPr>
        <w:pStyle w:val="Heading2"/>
        <w:rPr>
          <w:ins w:id="1509" w:author="Poissonfish Chen" w:date="2017-09-11T08:07:00Z"/>
          <w:rFonts w:ascii="Garamond" w:hAnsi="Garamond"/>
        </w:rPr>
      </w:pPr>
      <w:bookmarkStart w:id="1510" w:name="_Toc492991158"/>
      <w:r w:rsidRPr="00755270">
        <w:rPr>
          <w:rFonts w:ascii="Garamond" w:hAnsi="Garamond"/>
        </w:rPr>
        <w:t xml:space="preserve">6.1 </w:t>
      </w:r>
      <w:ins w:id="1511" w:author="Poissonfish Chen" w:date="2017-09-11T08:07:00Z">
        <w:r w:rsidR="002A3DC9" w:rsidRPr="00755270">
          <w:rPr>
            <w:rFonts w:ascii="Garamond" w:hAnsi="Garamond"/>
          </w:rPr>
          <w:t>Perform GWAS in iPat</w:t>
        </w:r>
        <w:bookmarkEnd w:id="1510"/>
      </w:ins>
    </w:p>
    <w:p w14:paraId="3E70E617" w14:textId="495583AB" w:rsidR="002A3DC9" w:rsidRPr="00755270" w:rsidRDefault="002A3DC9">
      <w:pPr>
        <w:pStyle w:val="Heading3"/>
        <w:ind w:leftChars="120" w:left="240"/>
        <w:rPr>
          <w:ins w:id="1512" w:author="Poissonfish Chen" w:date="2017-09-11T08:08:00Z"/>
          <w:rFonts w:ascii="Garamond" w:hAnsi="Garamond"/>
          <w:rPrChange w:id="1513" w:author="Poissonfish Chen" w:date="2017-09-12T14:37:00Z">
            <w:rPr>
              <w:ins w:id="1514" w:author="Poissonfish Chen" w:date="2017-09-11T08:08:00Z"/>
            </w:rPr>
          </w:rPrChange>
        </w:rPr>
        <w:pPrChange w:id="1515" w:author="Poissonfish Chen" w:date="2017-09-11T08:10:00Z">
          <w:pPr>
            <w:spacing w:after="0" w:line="240" w:lineRule="auto"/>
            <w:jc w:val="left"/>
          </w:pPr>
        </w:pPrChange>
      </w:pPr>
      <w:bookmarkStart w:id="1516" w:name="_Toc492991159"/>
      <w:ins w:id="1517" w:author="Poissonfish Chen" w:date="2017-09-11T08:07:00Z">
        <w:r w:rsidRPr="00755270">
          <w:rPr>
            <w:rFonts w:ascii="Garamond" w:hAnsi="Garamond"/>
            <w:b/>
            <w:rPrChange w:id="1518" w:author="Poissonfish Chen" w:date="2017-09-12T14:37:00Z">
              <w:rPr>
                <w:smallCaps/>
              </w:rPr>
            </w:rPrChange>
          </w:rPr>
          <w:t>Data format</w:t>
        </w:r>
        <w:r w:rsidRPr="00755270">
          <w:rPr>
            <w:rFonts w:ascii="Garamond" w:hAnsi="Garamond"/>
            <w:rPrChange w:id="1519" w:author="Poissonfish Chen" w:date="2017-09-12T14:37:00Z">
              <w:rPr>
                <w:smallCaps/>
              </w:rPr>
            </w:rPrChange>
          </w:rPr>
          <w:t xml:space="preserve"> : Numerical (Columns as markers)</w:t>
        </w:r>
        <w:r w:rsidRPr="00755270">
          <w:rPr>
            <w:rFonts w:ascii="Garamond" w:hAnsi="Garamond"/>
            <w:rPrChange w:id="1520" w:author="Poissonfish Chen" w:date="2017-09-12T14:37:00Z">
              <w:rPr>
                <w:smallCaps/>
              </w:rPr>
            </w:rPrChange>
          </w:rPr>
          <w:br/>
        </w:r>
        <w:r w:rsidRPr="00755270">
          <w:rPr>
            <w:rFonts w:ascii="Garamond" w:hAnsi="Garamond"/>
            <w:b/>
            <w:rPrChange w:id="1521" w:author="Poissonfish Chen" w:date="2017-09-12T14:37:00Z">
              <w:rPr>
                <w:smallCaps/>
              </w:rPr>
            </w:rPrChange>
          </w:rPr>
          <w:t>Data required</w:t>
        </w:r>
        <w:r w:rsidRPr="00755270">
          <w:rPr>
            <w:rFonts w:ascii="Garamond" w:hAnsi="Garamond"/>
            <w:rPrChange w:id="1522" w:author="Poissonfish Chen" w:date="2017-09-12T14:37:00Z">
              <w:rPr>
                <w:smallCaps/>
              </w:rPr>
            </w:rPrChange>
          </w:rPr>
          <w:t xml:space="preserve"> :</w:t>
        </w:r>
      </w:ins>
      <w:bookmarkEnd w:id="1516"/>
    </w:p>
    <w:p w14:paraId="72550347" w14:textId="77777777" w:rsidR="002A3DC9" w:rsidRPr="00755270" w:rsidRDefault="002A3DC9">
      <w:pPr>
        <w:pStyle w:val="ListParagraph"/>
        <w:numPr>
          <w:ilvl w:val="0"/>
          <w:numId w:val="59"/>
        </w:numPr>
        <w:ind w:leftChars="300" w:left="960"/>
        <w:rPr>
          <w:ins w:id="1523" w:author="Poissonfish Chen" w:date="2017-09-11T08:07:00Z"/>
          <w:rFonts w:ascii="Garamond" w:hAnsi="Garamond"/>
          <w:rPrChange w:id="1524" w:author="Poissonfish Chen" w:date="2017-09-12T14:37:00Z">
            <w:rPr>
              <w:ins w:id="1525" w:author="Poissonfish Chen" w:date="2017-09-11T08:07:00Z"/>
            </w:rPr>
          </w:rPrChange>
        </w:rPr>
        <w:pPrChange w:id="1526" w:author="Poissonfish Chen" w:date="2017-09-11T08:10:00Z">
          <w:pPr>
            <w:spacing w:after="0" w:line="240" w:lineRule="auto"/>
            <w:jc w:val="left"/>
          </w:pPr>
        </w:pPrChange>
      </w:pPr>
      <w:ins w:id="1527" w:author="Poissonfish Chen" w:date="2017-09-11T08:07:00Z">
        <w:r w:rsidRPr="00755270">
          <w:rPr>
            <w:rFonts w:ascii="Garamond" w:hAnsi="Garamond"/>
            <w:rPrChange w:id="1528" w:author="Poissonfish Chen" w:date="2017-09-12T14:37:00Z">
              <w:rPr/>
            </w:rPrChange>
          </w:rPr>
          <w:t>Phenotype</w:t>
        </w:r>
      </w:ins>
    </w:p>
    <w:p w14:paraId="5FFB2357" w14:textId="77777777" w:rsidR="002A3DC9" w:rsidRPr="00755270" w:rsidRDefault="002A3DC9">
      <w:pPr>
        <w:pStyle w:val="ListParagraph"/>
        <w:numPr>
          <w:ilvl w:val="0"/>
          <w:numId w:val="59"/>
        </w:numPr>
        <w:ind w:leftChars="300" w:left="960"/>
        <w:rPr>
          <w:ins w:id="1529" w:author="Poissonfish Chen" w:date="2017-09-11T08:07:00Z"/>
          <w:rFonts w:ascii="Garamond" w:hAnsi="Garamond"/>
          <w:rPrChange w:id="1530" w:author="Poissonfish Chen" w:date="2017-09-12T14:37:00Z">
            <w:rPr>
              <w:ins w:id="1531" w:author="Poissonfish Chen" w:date="2017-09-11T08:07:00Z"/>
            </w:rPr>
          </w:rPrChange>
        </w:rPr>
        <w:pPrChange w:id="1532" w:author="Poissonfish Chen" w:date="2017-09-11T08:10:00Z">
          <w:pPr>
            <w:spacing w:after="0" w:line="240" w:lineRule="auto"/>
            <w:jc w:val="left"/>
          </w:pPr>
        </w:pPrChange>
      </w:pPr>
      <w:ins w:id="1533" w:author="Poissonfish Chen" w:date="2017-09-11T08:07:00Z">
        <w:r w:rsidRPr="00755270">
          <w:rPr>
            <w:rFonts w:ascii="Garamond" w:hAnsi="Garamond"/>
            <w:rPrChange w:id="1534" w:author="Poissonfish Chen" w:date="2017-09-12T14:37:00Z">
              <w:rPr/>
            </w:rPrChange>
          </w:rPr>
          <w:t>Genotype</w:t>
        </w:r>
      </w:ins>
    </w:p>
    <w:p w14:paraId="70A903B2" w14:textId="77777777" w:rsidR="002A3DC9" w:rsidRPr="00755270" w:rsidRDefault="002A3DC9">
      <w:pPr>
        <w:pStyle w:val="ListParagraph"/>
        <w:numPr>
          <w:ilvl w:val="0"/>
          <w:numId w:val="59"/>
        </w:numPr>
        <w:ind w:leftChars="300" w:left="960"/>
        <w:rPr>
          <w:ins w:id="1535" w:author="Poissonfish Chen" w:date="2017-09-11T08:09:00Z"/>
          <w:rFonts w:ascii="Garamond" w:hAnsi="Garamond"/>
          <w:rPrChange w:id="1536" w:author="Poissonfish Chen" w:date="2017-09-12T14:37:00Z">
            <w:rPr>
              <w:ins w:id="1537" w:author="Poissonfish Chen" w:date="2017-09-11T08:09:00Z"/>
            </w:rPr>
          </w:rPrChange>
        </w:rPr>
        <w:pPrChange w:id="1538" w:author="Poissonfish Chen" w:date="2017-09-11T08:10:00Z">
          <w:pPr>
            <w:spacing w:after="0" w:line="240" w:lineRule="auto"/>
            <w:jc w:val="left"/>
          </w:pPr>
        </w:pPrChange>
      </w:pPr>
      <w:ins w:id="1539" w:author="Poissonfish Chen" w:date="2017-09-11T08:07:00Z">
        <w:r w:rsidRPr="00755270">
          <w:rPr>
            <w:rFonts w:ascii="Garamond" w:hAnsi="Garamond"/>
            <w:rPrChange w:id="1540" w:author="Poissonfish Chen" w:date="2017-09-12T14:37:00Z">
              <w:rPr/>
            </w:rPrChange>
          </w:rPr>
          <w:t>Map information</w:t>
        </w:r>
      </w:ins>
    </w:p>
    <w:p w14:paraId="3F49AE44" w14:textId="0F3E9894" w:rsidR="00524630" w:rsidRPr="00755270" w:rsidRDefault="002A3DC9">
      <w:pPr>
        <w:pStyle w:val="Heading3"/>
        <w:ind w:leftChars="120" w:left="240"/>
        <w:rPr>
          <w:ins w:id="1541" w:author="Poissonfish Chen" w:date="2017-09-11T10:10:00Z"/>
          <w:rFonts w:ascii="Garamond" w:hAnsi="Garamond"/>
          <w:rPrChange w:id="1542" w:author="Poissonfish Chen" w:date="2017-09-12T14:37:00Z">
            <w:rPr>
              <w:ins w:id="1543" w:author="Poissonfish Chen" w:date="2017-09-11T10:10:00Z"/>
              <w:rFonts w:ascii="Garamond" w:hAnsi="Garamond"/>
            </w:rPr>
          </w:rPrChange>
        </w:rPr>
        <w:pPrChange w:id="1544" w:author="Poissonfish Chen" w:date="2017-09-11T10:10:00Z">
          <w:pPr>
            <w:pStyle w:val="Heading2"/>
          </w:pPr>
        </w:pPrChange>
      </w:pPr>
      <w:bookmarkStart w:id="1545" w:name="_Toc492991160"/>
      <w:ins w:id="1546" w:author="Poissonfish Chen" w:date="2017-09-11T08:07:00Z">
        <w:r w:rsidRPr="00755270">
          <w:rPr>
            <w:rFonts w:ascii="Garamond" w:hAnsi="Garamond"/>
            <w:b/>
            <w:rPrChange w:id="1547" w:author="Poissonfish Chen" w:date="2017-09-12T14:37:00Z">
              <w:rPr/>
            </w:rPrChange>
          </w:rPr>
          <w:t>Implemented package</w:t>
        </w:r>
        <w:r w:rsidRPr="00755270">
          <w:rPr>
            <w:rFonts w:ascii="Garamond" w:hAnsi="Garamond"/>
            <w:rPrChange w:id="1548" w:author="Poissonfish Chen" w:date="2017-09-12T14:37:00Z">
              <w:rPr/>
            </w:rPrChange>
          </w:rPr>
          <w:t xml:space="preserve">: </w:t>
        </w:r>
      </w:ins>
      <w:ins w:id="1549" w:author="Poissonfish Chen" w:date="2017-09-11T16:01:00Z">
        <w:r w:rsidR="00DA4EC0" w:rsidRPr="00755270">
          <w:rPr>
            <w:rFonts w:ascii="Garamond" w:hAnsi="Garamond"/>
            <w:rPrChange w:id="1550" w:author="Poissonfish Chen" w:date="2017-09-12T14:37:00Z">
              <w:rPr>
                <w:rFonts w:ascii="Garamond" w:hAnsi="Garamond"/>
              </w:rPr>
            </w:rPrChange>
          </w:rPr>
          <w:t>FarmCPU</w:t>
        </w:r>
      </w:ins>
      <w:bookmarkEnd w:id="1545"/>
    </w:p>
    <w:p w14:paraId="649CEF87" w14:textId="77777777" w:rsidR="00495393" w:rsidRPr="00755270" w:rsidRDefault="00495393">
      <w:pPr>
        <w:rPr>
          <w:ins w:id="1551" w:author="Poissonfish Chen" w:date="2017-09-11T09:42:00Z"/>
          <w:rFonts w:ascii="Garamond" w:hAnsi="Garamond"/>
          <w:rPrChange w:id="1552" w:author="Poissonfish Chen" w:date="2017-09-12T14:37:00Z">
            <w:rPr>
              <w:ins w:id="1553" w:author="Poissonfish Chen" w:date="2017-09-11T09:42:00Z"/>
            </w:rPr>
          </w:rPrChange>
        </w:rPr>
        <w:pPrChange w:id="1554" w:author="Poissonfish Chen" w:date="2017-09-11T10:10:00Z">
          <w:pPr>
            <w:pStyle w:val="Heading2"/>
          </w:pPr>
        </w:pPrChange>
      </w:pPr>
    </w:p>
    <w:p w14:paraId="419BFE2B" w14:textId="0511503D" w:rsidR="00524630" w:rsidRPr="00755270" w:rsidRDefault="00524630">
      <w:pPr>
        <w:rPr>
          <w:ins w:id="1555" w:author="Poissonfish Chen" w:date="2017-09-11T09:44:00Z"/>
          <w:rFonts w:ascii="Garamond" w:hAnsi="Garamond"/>
          <w:rPrChange w:id="1556" w:author="Poissonfish Chen" w:date="2017-09-12T14:37:00Z">
            <w:rPr>
              <w:ins w:id="1557" w:author="Poissonfish Chen" w:date="2017-09-11T09:44:00Z"/>
            </w:rPr>
          </w:rPrChange>
        </w:rPr>
        <w:pPrChange w:id="1558" w:author="Poissonfish Chen" w:date="2017-09-11T09:56:00Z">
          <w:pPr>
            <w:pStyle w:val="Heading2"/>
          </w:pPr>
        </w:pPrChange>
      </w:pPr>
      <w:ins w:id="1559" w:author="Poissonfish Chen" w:date="2017-09-11T09:42:00Z">
        <w:r w:rsidRPr="00755270">
          <w:rPr>
            <w:rFonts w:ascii="Garamond" w:hAnsi="Garamond"/>
            <w:rPrChange w:id="1560" w:author="Poissonfish Chen" w:date="2017-09-12T14:37:00Z">
              <w:rPr>
                <w:smallCaps w:val="0"/>
              </w:rPr>
            </w:rPrChange>
          </w:rPr>
          <w:t xml:space="preserve">Step 1: Drag all the </w:t>
        </w:r>
      </w:ins>
      <w:ins w:id="1561" w:author="Poissonfish Chen" w:date="2017-09-11T09:44:00Z">
        <w:r w:rsidRPr="00755270">
          <w:rPr>
            <w:rFonts w:ascii="Garamond" w:hAnsi="Garamond"/>
            <w:rPrChange w:id="1562" w:author="Poissonfish Chen" w:date="2017-09-12T14:37:00Z">
              <w:rPr>
                <w:smallCaps w:val="0"/>
              </w:rPr>
            </w:rPrChange>
          </w:rPr>
          <w:t>required files into iPat</w:t>
        </w:r>
      </w:ins>
      <w:ins w:id="1563" w:author="Poissonfish Chen" w:date="2017-09-11T09:56:00Z">
        <w:r w:rsidR="0069070B" w:rsidRPr="00755270">
          <w:rPr>
            <w:rFonts w:ascii="Garamond" w:hAnsi="Garamond"/>
            <w:rPrChange w:id="1564" w:author="Poissonfish Chen" w:date="2017-09-12T14:37:00Z">
              <w:rPr>
                <w:smallCaps w:val="0"/>
              </w:rPr>
            </w:rPrChange>
          </w:rPr>
          <w:tab/>
        </w:r>
        <w:r w:rsidR="0069070B" w:rsidRPr="00755270">
          <w:rPr>
            <w:rFonts w:ascii="Garamond" w:hAnsi="Garamond"/>
            <w:rPrChange w:id="1565" w:author="Poissonfish Chen" w:date="2017-09-12T14:37:00Z">
              <w:rPr>
                <w:smallCaps w:val="0"/>
              </w:rPr>
            </w:rPrChange>
          </w:rPr>
          <w:tab/>
        </w:r>
      </w:ins>
      <w:ins w:id="1566" w:author="Poissonfish Chen" w:date="2017-09-11T10:10:00Z">
        <w:r w:rsidR="00495393" w:rsidRPr="00755270">
          <w:rPr>
            <w:rFonts w:ascii="Garamond" w:hAnsi="Garamond"/>
            <w:rPrChange w:id="1567" w:author="Poissonfish Chen" w:date="2017-09-12T14:37:00Z">
              <w:rPr>
                <w:rFonts w:ascii="Garamond" w:hAnsi="Garamond"/>
              </w:rPr>
            </w:rPrChange>
          </w:rPr>
          <w:tab/>
        </w:r>
      </w:ins>
      <w:ins w:id="1568" w:author="Poissonfish Chen" w:date="2017-09-11T09:56:00Z">
        <w:r w:rsidR="0069070B" w:rsidRPr="00755270">
          <w:rPr>
            <w:rFonts w:ascii="Garamond" w:hAnsi="Garamond"/>
            <w:rPrChange w:id="1569" w:author="Poissonfish Chen" w:date="2017-09-12T14:37:00Z">
              <w:rPr>
                <w:smallCaps w:val="0"/>
              </w:rPr>
            </w:rPrChange>
          </w:rPr>
          <w:t>Step 2: Create a new project for files</w:t>
        </w:r>
      </w:ins>
    </w:p>
    <w:p w14:paraId="3229ECEF" w14:textId="0152E7F0" w:rsidR="00EC5C42" w:rsidRPr="00755270" w:rsidRDefault="00524630">
      <w:pPr>
        <w:rPr>
          <w:ins w:id="1570" w:author="Poissonfish Chen" w:date="2017-09-11T09:42:00Z"/>
          <w:rFonts w:ascii="Garamond" w:hAnsi="Garamond"/>
          <w:rPrChange w:id="1571" w:author="Poissonfish Chen" w:date="2017-09-12T14:37:00Z">
            <w:rPr>
              <w:ins w:id="1572" w:author="Poissonfish Chen" w:date="2017-09-11T09:42:00Z"/>
            </w:rPr>
          </w:rPrChange>
        </w:rPr>
        <w:pPrChange w:id="1573" w:author="Poissonfish Chen" w:date="2017-09-11T10:03:00Z">
          <w:pPr>
            <w:pStyle w:val="Heading2"/>
          </w:pPr>
        </w:pPrChange>
      </w:pPr>
      <w:ins w:id="1574" w:author="Poissonfish Chen" w:date="2017-09-11T09:45:00Z">
        <w:r w:rsidRPr="00755270">
          <w:rPr>
            <w:rFonts w:ascii="Garamond" w:hAnsi="Garamond"/>
            <w:noProof/>
            <w:rPrChange w:id="1575" w:author="Poissonfish Chen" w:date="2017-09-12T14:37:00Z">
              <w:rPr>
                <w:smallCaps w:val="0"/>
                <w:noProof/>
              </w:rPr>
            </w:rPrChange>
          </w:rPr>
          <w:drawing>
            <wp:inline distT="0" distB="0" distL="0" distR="0" wp14:anchorId="60C6058E" wp14:editId="3DEAC284">
              <wp:extent cx="2880000" cy="1679951"/>
              <wp:effectExtent l="0" t="0" r="0" b="0"/>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0000" cy="1679951"/>
                      </a:xfrm>
                      <a:prstGeom prst="rect">
                        <a:avLst/>
                      </a:prstGeom>
                    </pic:spPr>
                  </pic:pic>
                </a:graphicData>
              </a:graphic>
            </wp:inline>
          </w:drawing>
        </w:r>
      </w:ins>
      <w:ins w:id="1576" w:author="Poissonfish Chen" w:date="2017-09-11T09:56:00Z">
        <w:r w:rsidR="0069070B" w:rsidRPr="00755270">
          <w:rPr>
            <w:rFonts w:ascii="Garamond" w:hAnsi="Garamond"/>
            <w:rPrChange w:id="1577" w:author="Poissonfish Chen" w:date="2017-09-12T14:37:00Z">
              <w:rPr>
                <w:smallCaps w:val="0"/>
              </w:rPr>
            </w:rPrChange>
          </w:rPr>
          <w:tab/>
        </w:r>
      </w:ins>
      <w:ins w:id="1578" w:author="Poissonfish Chen" w:date="2017-09-11T09:54:00Z">
        <w:r w:rsidR="0069070B" w:rsidRPr="00755270">
          <w:rPr>
            <w:rFonts w:ascii="Garamond" w:hAnsi="Garamond"/>
            <w:noProof/>
            <w:rPrChange w:id="1579" w:author="Poissonfish Chen" w:date="2017-09-12T14:37:00Z">
              <w:rPr>
                <w:smallCaps w:val="0"/>
                <w:noProof/>
              </w:rPr>
            </w:rPrChange>
          </w:rPr>
          <w:drawing>
            <wp:inline distT="0" distB="0" distL="0" distR="0" wp14:anchorId="71D6C312" wp14:editId="0AAB8AFA">
              <wp:extent cx="2880000" cy="1677858"/>
              <wp:effectExtent l="0" t="0" r="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0000" cy="1677858"/>
                      </a:xfrm>
                      <a:prstGeom prst="rect">
                        <a:avLst/>
                      </a:prstGeom>
                    </pic:spPr>
                  </pic:pic>
                </a:graphicData>
              </a:graphic>
            </wp:inline>
          </w:drawing>
        </w:r>
      </w:ins>
    </w:p>
    <w:p w14:paraId="1AF5CE2A" w14:textId="1FA64E72" w:rsidR="00EC5C42" w:rsidRPr="00755270" w:rsidRDefault="00524630">
      <w:pPr>
        <w:rPr>
          <w:ins w:id="1580" w:author="Poissonfish Chen" w:date="2017-09-11T09:58:00Z"/>
          <w:rFonts w:ascii="Garamond" w:hAnsi="Garamond"/>
          <w:rPrChange w:id="1581" w:author="Poissonfish Chen" w:date="2017-09-12T14:37:00Z">
            <w:rPr>
              <w:ins w:id="1582" w:author="Poissonfish Chen" w:date="2017-09-11T09:58:00Z"/>
            </w:rPr>
          </w:rPrChange>
        </w:rPr>
        <w:pPrChange w:id="1583" w:author="Poissonfish Chen" w:date="2017-09-11T09:58:00Z">
          <w:pPr>
            <w:pStyle w:val="Heading2"/>
          </w:pPr>
        </w:pPrChange>
      </w:pPr>
      <w:ins w:id="1584" w:author="Poissonfish Chen" w:date="2017-09-11T09:42:00Z">
        <w:r w:rsidRPr="00755270">
          <w:rPr>
            <w:rFonts w:ascii="Garamond" w:hAnsi="Garamond"/>
            <w:rPrChange w:id="1585" w:author="Poissonfish Chen" w:date="2017-09-12T14:37:00Z">
              <w:rPr>
                <w:smallCaps w:val="0"/>
              </w:rPr>
            </w:rPrChange>
          </w:rPr>
          <w:t>Step 3:</w:t>
        </w:r>
      </w:ins>
      <w:ins w:id="1586" w:author="Poissonfish Chen" w:date="2017-09-11T09:59:00Z">
        <w:r w:rsidR="00EC5C42" w:rsidRPr="00755270">
          <w:rPr>
            <w:rFonts w:ascii="Garamond" w:hAnsi="Garamond"/>
            <w:rPrChange w:id="1587" w:author="Poissonfish Chen" w:date="2017-09-12T14:37:00Z">
              <w:rPr>
                <w:smallCaps w:val="0"/>
              </w:rPr>
            </w:rPrChange>
          </w:rPr>
          <w:t xml:space="preserve"> Drag files and hover over the project to build a </w:t>
        </w:r>
      </w:ins>
      <w:ins w:id="1588" w:author="Poissonfish Chen" w:date="2017-09-11T10:00:00Z">
        <w:r w:rsidR="00EC5C42" w:rsidRPr="00755270">
          <w:rPr>
            <w:rFonts w:ascii="Garamond" w:hAnsi="Garamond"/>
            <w:rPrChange w:id="1589" w:author="Poissonfish Chen" w:date="2017-09-12T14:37:00Z">
              <w:rPr>
                <w:rFonts w:ascii="Garamond" w:hAnsi="Garamond"/>
                <w:smallCaps w:val="0"/>
              </w:rPr>
            </w:rPrChange>
          </w:rPr>
          <w:t>group</w:t>
        </w:r>
        <w:r w:rsidR="00EC5C42" w:rsidRPr="00755270">
          <w:rPr>
            <w:rFonts w:ascii="Garamond" w:hAnsi="Garamond"/>
            <w:rPrChange w:id="1590" w:author="Poissonfish Chen" w:date="2017-09-12T14:37:00Z">
              <w:rPr>
                <w:rFonts w:ascii="Garamond" w:hAnsi="Garamond"/>
                <w:smallCaps w:val="0"/>
              </w:rPr>
            </w:rPrChange>
          </w:rPr>
          <w:tab/>
          <w:t xml:space="preserve">Step 4: </w:t>
        </w:r>
      </w:ins>
      <w:ins w:id="1591" w:author="Poissonfish Chen" w:date="2017-09-11T10:01:00Z">
        <w:r w:rsidR="00495393" w:rsidRPr="00755270">
          <w:rPr>
            <w:rFonts w:ascii="Garamond" w:hAnsi="Garamond"/>
            <w:rPrChange w:id="1592" w:author="Poissonfish Chen" w:date="2017-09-12T14:37:00Z">
              <w:rPr>
                <w:rFonts w:ascii="Garamond" w:hAnsi="Garamond"/>
                <w:smallCaps w:val="0"/>
              </w:rPr>
            </w:rPrChange>
          </w:rPr>
          <w:t>R</w:t>
        </w:r>
        <w:r w:rsidR="00EC5C42" w:rsidRPr="00755270">
          <w:rPr>
            <w:rFonts w:ascii="Garamond" w:hAnsi="Garamond"/>
            <w:rPrChange w:id="1593" w:author="Poissonfish Chen" w:date="2017-09-12T14:37:00Z">
              <w:rPr>
                <w:rFonts w:ascii="Garamond" w:hAnsi="Garamond"/>
                <w:smallCaps w:val="0"/>
              </w:rPr>
            </w:rPrChange>
          </w:rPr>
          <w:t>ight click on the project and choose "GWAS"</w:t>
        </w:r>
      </w:ins>
    </w:p>
    <w:p w14:paraId="649883AE" w14:textId="54174683" w:rsidR="00495393" w:rsidRPr="00755270" w:rsidRDefault="00EC5C42">
      <w:pPr>
        <w:rPr>
          <w:ins w:id="1594" w:author="Poissonfish Chen" w:date="2017-09-11T10:05:00Z"/>
          <w:rFonts w:ascii="Garamond" w:hAnsi="Garamond"/>
          <w:rPrChange w:id="1595" w:author="Poissonfish Chen" w:date="2017-09-12T14:37:00Z">
            <w:rPr>
              <w:ins w:id="1596" w:author="Poissonfish Chen" w:date="2017-09-11T10:05:00Z"/>
            </w:rPr>
          </w:rPrChange>
        </w:rPr>
        <w:pPrChange w:id="1597" w:author="Poissonfish Chen" w:date="2017-09-11T09:58:00Z">
          <w:pPr>
            <w:pStyle w:val="Heading2"/>
          </w:pPr>
        </w:pPrChange>
      </w:pPr>
      <w:ins w:id="1598" w:author="Poissonfish Chen" w:date="2017-09-11T09:58:00Z">
        <w:r w:rsidRPr="00755270">
          <w:rPr>
            <w:rFonts w:ascii="Garamond" w:hAnsi="Garamond"/>
            <w:noProof/>
            <w:rPrChange w:id="1599" w:author="Poissonfish Chen" w:date="2017-09-12T14:37:00Z">
              <w:rPr>
                <w:smallCaps w:val="0"/>
                <w:noProof/>
              </w:rPr>
            </w:rPrChange>
          </w:rPr>
          <w:drawing>
            <wp:inline distT="0" distB="0" distL="0" distR="0" wp14:anchorId="06376156" wp14:editId="4F7C63C7">
              <wp:extent cx="2880000" cy="1686524"/>
              <wp:effectExtent l="0" t="0" r="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1686524"/>
                      </a:xfrm>
                      <a:prstGeom prst="rect">
                        <a:avLst/>
                      </a:prstGeom>
                    </pic:spPr>
                  </pic:pic>
                </a:graphicData>
              </a:graphic>
            </wp:inline>
          </w:drawing>
        </w:r>
      </w:ins>
      <w:ins w:id="1600" w:author="Poissonfish Chen" w:date="2017-09-11T09:54:00Z">
        <w:r w:rsidR="0069070B" w:rsidRPr="00755270">
          <w:rPr>
            <w:rFonts w:ascii="Garamond" w:hAnsi="Garamond"/>
            <w:rPrChange w:id="1601" w:author="Poissonfish Chen" w:date="2017-09-12T14:37:00Z">
              <w:rPr>
                <w:smallCaps w:val="0"/>
              </w:rPr>
            </w:rPrChange>
          </w:rPr>
          <w:t xml:space="preserve"> </w:t>
        </w:r>
      </w:ins>
      <w:ins w:id="1602" w:author="Poissonfish Chen" w:date="2017-09-11T10:03:00Z">
        <w:r w:rsidR="00495393" w:rsidRPr="00755270">
          <w:rPr>
            <w:rFonts w:ascii="Garamond" w:hAnsi="Garamond"/>
            <w:rPrChange w:id="1603" w:author="Poissonfish Chen" w:date="2017-09-12T14:37:00Z">
              <w:rPr>
                <w:smallCaps w:val="0"/>
              </w:rPr>
            </w:rPrChange>
          </w:rPr>
          <w:tab/>
        </w:r>
      </w:ins>
      <w:ins w:id="1604" w:author="Poissonfish Chen" w:date="2017-09-11T10:07:00Z">
        <w:r w:rsidR="00495393" w:rsidRPr="00755270">
          <w:rPr>
            <w:rFonts w:ascii="Garamond" w:hAnsi="Garamond"/>
            <w:noProof/>
            <w:rPrChange w:id="1605" w:author="Poissonfish Chen" w:date="2017-09-12T14:37:00Z">
              <w:rPr>
                <w:smallCaps w:val="0"/>
                <w:noProof/>
              </w:rPr>
            </w:rPrChange>
          </w:rPr>
          <w:drawing>
            <wp:inline distT="0" distB="0" distL="0" distR="0" wp14:anchorId="1BF90049" wp14:editId="725A3C62">
              <wp:extent cx="2880000" cy="1691305"/>
              <wp:effectExtent l="0" t="0" r="0" b="10795"/>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000" cy="1691305"/>
                      </a:xfrm>
                      <a:prstGeom prst="rect">
                        <a:avLst/>
                      </a:prstGeom>
                    </pic:spPr>
                  </pic:pic>
                </a:graphicData>
              </a:graphic>
            </wp:inline>
          </w:drawing>
        </w:r>
      </w:ins>
    </w:p>
    <w:p w14:paraId="11F3570F" w14:textId="3A343DA8" w:rsidR="00495393" w:rsidRPr="00755270" w:rsidRDefault="00495393">
      <w:pPr>
        <w:rPr>
          <w:ins w:id="1606" w:author="Poissonfish Chen" w:date="2017-09-11T10:09:00Z"/>
          <w:rFonts w:ascii="Garamond" w:hAnsi="Garamond"/>
          <w:rPrChange w:id="1607" w:author="Poissonfish Chen" w:date="2017-09-12T14:37:00Z">
            <w:rPr>
              <w:ins w:id="1608" w:author="Poissonfish Chen" w:date="2017-09-11T10:09:00Z"/>
            </w:rPr>
          </w:rPrChange>
        </w:rPr>
        <w:pPrChange w:id="1609" w:author="Poissonfish Chen" w:date="2017-09-11T09:58:00Z">
          <w:pPr>
            <w:pStyle w:val="Heading2"/>
          </w:pPr>
        </w:pPrChange>
      </w:pPr>
      <w:ins w:id="1610" w:author="Poissonfish Chen" w:date="2017-09-11T10:05:00Z">
        <w:r w:rsidRPr="00755270">
          <w:rPr>
            <w:rFonts w:ascii="Garamond" w:hAnsi="Garamond"/>
            <w:rPrChange w:id="1611" w:author="Poissonfish Chen" w:date="2017-09-12T14:37:00Z">
              <w:rPr>
                <w:smallCaps w:val="0"/>
              </w:rPr>
            </w:rPrChange>
          </w:rPr>
          <w:t xml:space="preserve">Step 5: </w:t>
        </w:r>
      </w:ins>
      <w:ins w:id="1612" w:author="Poissonfish Chen" w:date="2017-09-11T10:12:00Z">
        <w:r w:rsidR="005F62BF" w:rsidRPr="00755270">
          <w:rPr>
            <w:rFonts w:ascii="Garamond" w:hAnsi="Garamond"/>
            <w:rPrChange w:id="1613" w:author="Poissonfish Chen" w:date="2017-09-12T14:37:00Z">
              <w:rPr>
                <w:rFonts w:ascii="Garamond" w:hAnsi="Garamond"/>
              </w:rPr>
            </w:rPrChange>
          </w:rPr>
          <w:t>Drag "</w:t>
        </w:r>
      </w:ins>
      <w:ins w:id="1614" w:author="Poissonfish Chen" w:date="2017-09-11T23:55:00Z">
        <w:r w:rsidR="00D5463C" w:rsidRPr="00755270">
          <w:rPr>
            <w:rFonts w:ascii="Garamond" w:hAnsi="Garamond"/>
            <w:rPrChange w:id="1615" w:author="Poissonfish Chen" w:date="2017-09-12T14:37:00Z">
              <w:rPr>
                <w:rFonts w:ascii="Garamond" w:hAnsi="Garamond"/>
              </w:rPr>
            </w:rPrChange>
          </w:rPr>
          <w:t>FarmCPU</w:t>
        </w:r>
      </w:ins>
      <w:ins w:id="1616" w:author="Poissonfish Chen" w:date="2017-09-11T10:12:00Z">
        <w:r w:rsidR="005F62BF" w:rsidRPr="00755270">
          <w:rPr>
            <w:rFonts w:ascii="Garamond" w:hAnsi="Garamond"/>
            <w:rPrChange w:id="1617" w:author="Poissonfish Chen" w:date="2017-09-12T14:37:00Z">
              <w:rPr>
                <w:rFonts w:ascii="Garamond" w:hAnsi="Garamond"/>
              </w:rPr>
            </w:rPrChange>
          </w:rPr>
          <w:t>" to the</w:t>
        </w:r>
      </w:ins>
      <w:ins w:id="1618" w:author="Poissonfish Chen" w:date="2017-09-11T10:20:00Z">
        <w:r w:rsidR="00A057AE" w:rsidRPr="00755270">
          <w:rPr>
            <w:rFonts w:ascii="Garamond" w:hAnsi="Garamond"/>
            <w:rPrChange w:id="1619" w:author="Poissonfish Chen" w:date="2017-09-12T14:37:00Z">
              <w:rPr>
                <w:rFonts w:ascii="Garamond" w:hAnsi="Garamond"/>
              </w:rPr>
            </w:rPrChange>
          </w:rPr>
          <w:t xml:space="preserve"> left</w:t>
        </w:r>
      </w:ins>
      <w:ins w:id="1620" w:author="Poissonfish Chen" w:date="2017-09-11T10:21:00Z">
        <w:r w:rsidR="00A057AE" w:rsidRPr="00755270">
          <w:rPr>
            <w:rFonts w:ascii="Garamond" w:hAnsi="Garamond"/>
            <w:rPrChange w:id="1621" w:author="Poissonfish Chen" w:date="2017-09-12T14:37:00Z">
              <w:rPr>
                <w:rFonts w:ascii="Garamond" w:hAnsi="Garamond"/>
              </w:rPr>
            </w:rPrChange>
          </w:rPr>
          <w:t>,</w:t>
        </w:r>
      </w:ins>
      <w:ins w:id="1622" w:author="Poissonfish Chen" w:date="2017-09-11T10:20:00Z">
        <w:r w:rsidR="00A057AE" w:rsidRPr="00755270">
          <w:rPr>
            <w:rFonts w:ascii="Garamond" w:hAnsi="Garamond"/>
            <w:rPrChange w:id="1623" w:author="Poissonfish Chen" w:date="2017-09-12T14:37:00Z">
              <w:rPr>
                <w:rFonts w:ascii="Garamond" w:hAnsi="Garamond"/>
              </w:rPr>
            </w:rPrChange>
          </w:rPr>
          <w:t xml:space="preserve"> </w:t>
        </w:r>
      </w:ins>
      <w:ins w:id="1624" w:author="Poissonfish Chen" w:date="2017-09-11T10:21:00Z">
        <w:r w:rsidR="00A057AE" w:rsidRPr="00755270">
          <w:rPr>
            <w:rFonts w:ascii="Garamond" w:hAnsi="Garamond"/>
            <w:rPrChange w:id="1625" w:author="Poissonfish Chen" w:date="2017-09-12T14:37:00Z">
              <w:rPr>
                <w:rFonts w:ascii="Garamond" w:hAnsi="Garamond"/>
              </w:rPr>
            </w:rPrChange>
          </w:rPr>
          <w:t>then</w:t>
        </w:r>
      </w:ins>
      <w:ins w:id="1626" w:author="Poissonfish Chen" w:date="2017-09-11T10:20:00Z">
        <w:r w:rsidR="00A057AE" w:rsidRPr="00755270">
          <w:rPr>
            <w:rFonts w:ascii="Garamond" w:hAnsi="Garamond"/>
            <w:rPrChange w:id="1627" w:author="Poissonfish Chen" w:date="2017-09-12T14:37:00Z">
              <w:rPr>
                <w:rFonts w:ascii="Garamond" w:hAnsi="Garamond"/>
              </w:rPr>
            </w:rPrChange>
          </w:rPr>
          <w:t xml:space="preserve"> close</w:t>
        </w:r>
      </w:ins>
      <w:ins w:id="1628" w:author="Poissonfish Chen" w:date="2017-09-11T10:21:00Z">
        <w:r w:rsidR="00A057AE" w:rsidRPr="00755270">
          <w:rPr>
            <w:rFonts w:ascii="Garamond" w:hAnsi="Garamond"/>
            <w:rPrChange w:id="1629" w:author="Poissonfish Chen" w:date="2017-09-12T14:37:00Z">
              <w:rPr>
                <w:rFonts w:ascii="Garamond" w:hAnsi="Garamond"/>
              </w:rPr>
            </w:rPrChange>
          </w:rPr>
          <w:t xml:space="preserve"> the</w:t>
        </w:r>
      </w:ins>
      <w:ins w:id="1630" w:author="Poissonfish Chen" w:date="2017-09-11T10:20:00Z">
        <w:r w:rsidR="00A057AE" w:rsidRPr="00755270">
          <w:rPr>
            <w:rFonts w:ascii="Garamond" w:hAnsi="Garamond"/>
            <w:rPrChange w:id="1631" w:author="Poissonfish Chen" w:date="2017-09-12T14:37:00Z">
              <w:rPr>
                <w:rFonts w:ascii="Garamond" w:hAnsi="Garamond"/>
              </w:rPr>
            </w:rPrChange>
          </w:rPr>
          <w:t xml:space="preserve"> window</w:t>
        </w:r>
        <w:r w:rsidR="00A057AE" w:rsidRPr="00755270">
          <w:rPr>
            <w:rFonts w:ascii="Garamond" w:hAnsi="Garamond"/>
            <w:rPrChange w:id="1632" w:author="Poissonfish Chen" w:date="2017-09-12T14:37:00Z">
              <w:rPr>
                <w:rFonts w:ascii="Garamond" w:hAnsi="Garamond"/>
              </w:rPr>
            </w:rPrChange>
          </w:rPr>
          <w:tab/>
          <w:t>S</w:t>
        </w:r>
      </w:ins>
      <w:ins w:id="1633" w:author="Poissonfish Chen" w:date="2017-09-11T10:14:00Z">
        <w:r w:rsidR="005F62BF" w:rsidRPr="00755270">
          <w:rPr>
            <w:rFonts w:ascii="Garamond" w:hAnsi="Garamond"/>
            <w:rPrChange w:id="1634" w:author="Poissonfish Chen" w:date="2017-09-12T14:37:00Z">
              <w:rPr>
                <w:rFonts w:ascii="Garamond" w:hAnsi="Garamond"/>
              </w:rPr>
            </w:rPrChange>
          </w:rPr>
          <w:t xml:space="preserve">tep 6: </w:t>
        </w:r>
      </w:ins>
      <w:ins w:id="1635" w:author="Poissonfish Chen" w:date="2017-09-11T10:21:00Z">
        <w:r w:rsidR="009D034E" w:rsidRPr="00755270">
          <w:rPr>
            <w:rFonts w:ascii="Garamond" w:hAnsi="Garamond"/>
            <w:rPrChange w:id="1636" w:author="Poissonfish Chen" w:date="2017-09-12T14:37:00Z">
              <w:rPr>
                <w:rFonts w:ascii="Garamond" w:hAnsi="Garamond"/>
              </w:rPr>
            </w:rPrChange>
          </w:rPr>
          <w:t xml:space="preserve">Right click on the project </w:t>
        </w:r>
      </w:ins>
      <w:ins w:id="1637" w:author="Poissonfish Chen" w:date="2017-09-11T10:16:00Z">
        <w:r w:rsidR="005F62BF" w:rsidRPr="00755270">
          <w:rPr>
            <w:rFonts w:ascii="Garamond" w:hAnsi="Garamond"/>
            <w:rPrChange w:id="1638" w:author="Poissonfish Chen" w:date="2017-09-12T14:37:00Z">
              <w:rPr>
                <w:rFonts w:ascii="Garamond" w:hAnsi="Garamond"/>
              </w:rPr>
            </w:rPrChange>
          </w:rPr>
          <w:t xml:space="preserve">and </w:t>
        </w:r>
      </w:ins>
      <w:ins w:id="1639" w:author="Poissonfish Chen" w:date="2017-09-11T10:19:00Z">
        <w:r w:rsidR="00A057AE" w:rsidRPr="00755270">
          <w:rPr>
            <w:rFonts w:ascii="Garamond" w:hAnsi="Garamond"/>
            <w:rPrChange w:id="1640" w:author="Poissonfish Chen" w:date="2017-09-12T14:37:00Z">
              <w:rPr>
                <w:rFonts w:ascii="Garamond" w:hAnsi="Garamond"/>
              </w:rPr>
            </w:rPrChange>
          </w:rPr>
          <w:t>choose “Run”</w:t>
        </w:r>
      </w:ins>
    </w:p>
    <w:p w14:paraId="0ACB7DD5" w14:textId="5578B45E" w:rsidR="00495393" w:rsidRPr="00755270" w:rsidRDefault="00D5463C">
      <w:pPr>
        <w:ind w:firstLine="360"/>
        <w:rPr>
          <w:ins w:id="1641" w:author="Poissonfish Chen" w:date="2017-09-11T10:22:00Z"/>
          <w:rFonts w:ascii="Garamond" w:hAnsi="Garamond"/>
          <w:noProof/>
          <w:rPrChange w:id="1642" w:author="Poissonfish Chen" w:date="2017-09-12T14:37:00Z">
            <w:rPr>
              <w:ins w:id="1643" w:author="Poissonfish Chen" w:date="2017-09-11T10:22:00Z"/>
              <w:noProof/>
            </w:rPr>
          </w:rPrChange>
        </w:rPr>
        <w:pPrChange w:id="1644" w:author="Poissonfish Chen" w:date="2017-09-11T10:15:00Z">
          <w:pPr>
            <w:pStyle w:val="Heading2"/>
          </w:pPr>
        </w:pPrChange>
      </w:pPr>
      <w:ins w:id="1645" w:author="Poissonfish Chen" w:date="2017-09-11T23:55:00Z">
        <w:r w:rsidRPr="00755270">
          <w:rPr>
            <w:rFonts w:ascii="Garamond" w:hAnsi="Garamond"/>
            <w:noProof/>
            <w:rPrChange w:id="1646" w:author="Poissonfish Chen" w:date="2017-09-12T14:37:00Z">
              <w:rPr>
                <w:smallCaps w:val="0"/>
                <w:noProof/>
              </w:rPr>
            </w:rPrChange>
          </w:rPr>
          <w:drawing>
            <wp:inline distT="0" distB="0" distL="0" distR="0" wp14:anchorId="37707EAE" wp14:editId="19073BD7">
              <wp:extent cx="2304000" cy="1954742"/>
              <wp:effectExtent l="0" t="0" r="7620" b="127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04000" cy="1954742"/>
                      </a:xfrm>
                      <a:prstGeom prst="rect">
                        <a:avLst/>
                      </a:prstGeom>
                    </pic:spPr>
                  </pic:pic>
                </a:graphicData>
              </a:graphic>
            </wp:inline>
          </w:drawing>
        </w:r>
      </w:ins>
      <w:ins w:id="1647" w:author="Poissonfish Chen" w:date="2017-09-11T10:14:00Z">
        <w:r w:rsidR="005F62BF" w:rsidRPr="00755270">
          <w:rPr>
            <w:rFonts w:ascii="Garamond" w:hAnsi="Garamond"/>
            <w:noProof/>
            <w:rPrChange w:id="1648" w:author="Poissonfish Chen" w:date="2017-09-12T14:37:00Z">
              <w:rPr>
                <w:noProof/>
              </w:rPr>
            </w:rPrChange>
          </w:rPr>
          <w:t xml:space="preserve"> </w:t>
        </w:r>
        <w:r w:rsidR="005F62BF" w:rsidRPr="00755270">
          <w:rPr>
            <w:rFonts w:ascii="Garamond" w:hAnsi="Garamond"/>
            <w:noProof/>
            <w:rPrChange w:id="1649" w:author="Poissonfish Chen" w:date="2017-09-12T14:37:00Z">
              <w:rPr>
                <w:noProof/>
              </w:rPr>
            </w:rPrChange>
          </w:rPr>
          <w:tab/>
        </w:r>
        <w:r w:rsidR="005F62BF" w:rsidRPr="00755270">
          <w:rPr>
            <w:rFonts w:ascii="Garamond" w:hAnsi="Garamond"/>
            <w:noProof/>
            <w:rPrChange w:id="1650" w:author="Poissonfish Chen" w:date="2017-09-12T14:37:00Z">
              <w:rPr>
                <w:noProof/>
              </w:rPr>
            </w:rPrChange>
          </w:rPr>
          <w:tab/>
        </w:r>
      </w:ins>
      <w:ins w:id="1651" w:author="Poissonfish Chen" w:date="2017-09-11T23:56:00Z">
        <w:r w:rsidRPr="00755270">
          <w:rPr>
            <w:rFonts w:ascii="Garamond" w:hAnsi="Garamond"/>
            <w:noProof/>
            <w:rPrChange w:id="1652" w:author="Poissonfish Chen" w:date="2017-09-12T14:37:00Z">
              <w:rPr>
                <w:smallCaps w:val="0"/>
                <w:noProof/>
              </w:rPr>
            </w:rPrChange>
          </w:rPr>
          <w:drawing>
            <wp:inline distT="0" distB="0" distL="0" distR="0" wp14:anchorId="12AC5F61" wp14:editId="2EE38B69">
              <wp:extent cx="2880000" cy="1697282"/>
              <wp:effectExtent l="0" t="0" r="0" b="508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0000" cy="1697282"/>
                      </a:xfrm>
                      <a:prstGeom prst="rect">
                        <a:avLst/>
                      </a:prstGeom>
                    </pic:spPr>
                  </pic:pic>
                </a:graphicData>
              </a:graphic>
            </wp:inline>
          </w:drawing>
        </w:r>
      </w:ins>
    </w:p>
    <w:p w14:paraId="318DF886" w14:textId="734D0D89" w:rsidR="00163991" w:rsidRPr="00755270" w:rsidRDefault="009D034E">
      <w:pPr>
        <w:jc w:val="left"/>
        <w:rPr>
          <w:ins w:id="1653" w:author="Poissonfish Chen" w:date="2017-09-11T10:38:00Z"/>
          <w:rFonts w:ascii="Garamond" w:hAnsi="Garamond"/>
          <w:rPrChange w:id="1654" w:author="Poissonfish Chen" w:date="2017-09-12T14:37:00Z">
            <w:rPr>
              <w:ins w:id="1655" w:author="Poissonfish Chen" w:date="2017-09-11T10:38:00Z"/>
              <w:rFonts w:ascii="Garamond" w:hAnsi="Garamond"/>
            </w:rPr>
          </w:rPrChange>
        </w:rPr>
        <w:pPrChange w:id="1656" w:author="Poissonfish Chen" w:date="2017-09-11T23:58:00Z">
          <w:pPr>
            <w:pStyle w:val="Heading2"/>
          </w:pPr>
        </w:pPrChange>
      </w:pPr>
      <w:ins w:id="1657" w:author="Poissonfish Chen" w:date="2017-09-11T10:22:00Z">
        <w:r w:rsidRPr="00755270">
          <w:rPr>
            <w:rFonts w:ascii="Garamond" w:hAnsi="Garamond"/>
            <w:noProof/>
            <w:rPrChange w:id="1658" w:author="Poissonfish Chen" w:date="2017-09-12T14:37:00Z">
              <w:rPr>
                <w:noProof/>
              </w:rPr>
            </w:rPrChange>
          </w:rPr>
          <w:lastRenderedPageBreak/>
          <w:t xml:space="preserve">Step 7: </w:t>
        </w:r>
      </w:ins>
      <w:ins w:id="1659" w:author="Poissonfish Chen" w:date="2017-09-11T10:31:00Z">
        <w:r w:rsidRPr="00755270">
          <w:rPr>
            <w:rFonts w:ascii="Garamond" w:hAnsi="Garamond"/>
            <w:rPrChange w:id="1660" w:author="Poissonfish Chen" w:date="2017-09-12T14:37:00Z">
              <w:rPr>
                <w:rFonts w:ascii="Garamond" w:hAnsi="Garamond"/>
              </w:rPr>
            </w:rPrChange>
          </w:rPr>
          <w:t>Double click on the project to inspect results</w:t>
        </w:r>
      </w:ins>
      <w:ins w:id="1661" w:author="Poissonfish Chen" w:date="2017-09-11T10:33:00Z">
        <w:r w:rsidR="00163991" w:rsidRPr="00755270">
          <w:rPr>
            <w:rFonts w:ascii="Garamond" w:hAnsi="Garamond"/>
            <w:rPrChange w:id="1662" w:author="Poissonfish Chen" w:date="2017-09-12T14:37:00Z">
              <w:rPr>
                <w:rFonts w:ascii="Garamond" w:hAnsi="Garamond"/>
              </w:rPr>
            </w:rPrChange>
          </w:rPr>
          <w:t xml:space="preserve"> after </w:t>
        </w:r>
      </w:ins>
      <w:ins w:id="1663" w:author="Poissonfish Chen" w:date="2017-09-11T10:36:00Z">
        <w:r w:rsidR="00163991" w:rsidRPr="00755270">
          <w:rPr>
            <w:rFonts w:ascii="Garamond" w:hAnsi="Garamond"/>
            <w:rPrChange w:id="1664" w:author="Poissonfish Chen" w:date="2017-09-12T14:37:00Z">
              <w:rPr>
                <w:rFonts w:ascii="Garamond" w:hAnsi="Garamond"/>
              </w:rPr>
            </w:rPrChange>
          </w:rPr>
          <w:t xml:space="preserve">a finished </w:t>
        </w:r>
      </w:ins>
      <w:ins w:id="1665" w:author="Poissonfish Chen" w:date="2017-09-11T10:35:00Z">
        <w:r w:rsidR="00163991" w:rsidRPr="00755270">
          <w:rPr>
            <w:rFonts w:ascii="Garamond" w:hAnsi="Garamond"/>
            <w:rPrChange w:id="1666" w:author="Poissonfish Chen" w:date="2017-09-12T14:37:00Z">
              <w:rPr>
                <w:rFonts w:ascii="Garamond" w:hAnsi="Garamond"/>
              </w:rPr>
            </w:rPrChange>
          </w:rPr>
          <w:t>computing</w:t>
        </w:r>
      </w:ins>
      <w:ins w:id="1667" w:author="Poissonfish Chen" w:date="2017-09-11T23:58:00Z">
        <w:r w:rsidR="00D5463C" w:rsidRPr="00755270">
          <w:rPr>
            <w:rFonts w:ascii="Garamond" w:hAnsi="Garamond"/>
            <w:noProof/>
            <w:rPrChange w:id="1668" w:author="Poissonfish Chen" w:date="2017-09-12T14:37:00Z">
              <w:rPr>
                <w:smallCaps w:val="0"/>
                <w:noProof/>
              </w:rPr>
            </w:rPrChange>
          </w:rPr>
          <w:drawing>
            <wp:inline distT="0" distB="0" distL="0" distR="0" wp14:anchorId="45086B1D" wp14:editId="0E432B42">
              <wp:extent cx="2646845" cy="1855923"/>
              <wp:effectExtent l="0" t="0" r="0" b="0"/>
              <wp:docPr id="1073741871" name="Picture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8522" cy="1878134"/>
                      </a:xfrm>
                      <a:prstGeom prst="rect">
                        <a:avLst/>
                      </a:prstGeom>
                    </pic:spPr>
                  </pic:pic>
                </a:graphicData>
              </a:graphic>
            </wp:inline>
          </w:drawing>
        </w:r>
      </w:ins>
      <w:ins w:id="1669" w:author="Poissonfish Chen" w:date="2017-09-11T23:59:00Z">
        <w:r w:rsidR="00D5463C" w:rsidRPr="00755270">
          <w:rPr>
            <w:rFonts w:ascii="Garamond" w:hAnsi="Garamond"/>
            <w:rPrChange w:id="1670" w:author="Poissonfish Chen" w:date="2017-09-12T14:37:00Z">
              <w:rPr>
                <w:rFonts w:ascii="Garamond" w:hAnsi="Garamond"/>
              </w:rPr>
            </w:rPrChange>
          </w:rPr>
          <w:tab/>
        </w:r>
        <w:r w:rsidR="00D5463C" w:rsidRPr="00755270">
          <w:rPr>
            <w:rFonts w:ascii="Garamond" w:hAnsi="Garamond"/>
            <w:rPrChange w:id="1671" w:author="Poissonfish Chen" w:date="2017-09-12T14:37:00Z">
              <w:rPr>
                <w:rFonts w:ascii="Garamond" w:hAnsi="Garamond"/>
              </w:rPr>
            </w:rPrChange>
          </w:rPr>
          <w:tab/>
        </w:r>
      </w:ins>
      <w:ins w:id="1672" w:author="Poissonfish Chen" w:date="2017-09-11T23:58:00Z">
        <w:r w:rsidR="00D5463C" w:rsidRPr="00755270">
          <w:rPr>
            <w:rFonts w:ascii="Garamond" w:hAnsi="Garamond"/>
            <w:noProof/>
            <w:rPrChange w:id="1673" w:author="Poissonfish Chen" w:date="2017-09-12T14:37:00Z">
              <w:rPr>
                <w:noProof/>
              </w:rPr>
            </w:rPrChange>
          </w:rPr>
          <w:t xml:space="preserve"> </w:t>
        </w:r>
      </w:ins>
      <w:ins w:id="1674" w:author="Poissonfish Chen" w:date="2017-09-11T23:57:00Z">
        <w:r w:rsidR="00D5463C" w:rsidRPr="00755270">
          <w:rPr>
            <w:rFonts w:ascii="Garamond" w:hAnsi="Garamond"/>
            <w:noProof/>
            <w:rPrChange w:id="1675" w:author="Poissonfish Chen" w:date="2017-09-12T14:37:00Z">
              <w:rPr>
                <w:smallCaps w:val="0"/>
                <w:noProof/>
              </w:rPr>
            </w:rPrChange>
          </w:rPr>
          <w:drawing>
            <wp:inline distT="0" distB="0" distL="0" distR="0" wp14:anchorId="10B7E80A" wp14:editId="5939FDE7">
              <wp:extent cx="2880000" cy="2313741"/>
              <wp:effectExtent l="0" t="0" r="0" b="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0000" cy="2313741"/>
                      </a:xfrm>
                      <a:prstGeom prst="rect">
                        <a:avLst/>
                      </a:prstGeom>
                    </pic:spPr>
                  </pic:pic>
                </a:graphicData>
              </a:graphic>
            </wp:inline>
          </w:drawing>
        </w:r>
      </w:ins>
    </w:p>
    <w:p w14:paraId="2E840638" w14:textId="5552D0F6" w:rsidR="00163991" w:rsidRPr="00755270" w:rsidRDefault="00163991" w:rsidP="00163991">
      <w:pPr>
        <w:pStyle w:val="Heading2"/>
        <w:rPr>
          <w:ins w:id="1676" w:author="Poissonfish Chen" w:date="2017-09-11T10:38:00Z"/>
          <w:rFonts w:ascii="Garamond" w:hAnsi="Garamond"/>
        </w:rPr>
      </w:pPr>
      <w:bookmarkStart w:id="1677" w:name="_Toc492991161"/>
      <w:ins w:id="1678" w:author="Poissonfish Chen" w:date="2017-09-11T10:38:00Z">
        <w:r w:rsidRPr="00755270">
          <w:rPr>
            <w:rFonts w:ascii="Garamond" w:hAnsi="Garamond"/>
          </w:rPr>
          <w:t>6.2 Perform GS and add user-define covariates in iPat</w:t>
        </w:r>
        <w:bookmarkEnd w:id="1677"/>
      </w:ins>
    </w:p>
    <w:p w14:paraId="19EF6E82" w14:textId="291CFF31" w:rsidR="00163991" w:rsidRPr="00755270" w:rsidRDefault="00163991" w:rsidP="00163991">
      <w:pPr>
        <w:pStyle w:val="Heading3"/>
        <w:ind w:leftChars="120" w:left="240"/>
        <w:rPr>
          <w:ins w:id="1679" w:author="Poissonfish Chen" w:date="2017-09-11T10:38:00Z"/>
          <w:rFonts w:ascii="Garamond" w:hAnsi="Garamond"/>
        </w:rPr>
      </w:pPr>
      <w:bookmarkStart w:id="1680" w:name="_Toc492991162"/>
      <w:ins w:id="1681" w:author="Poissonfish Chen" w:date="2017-09-11T10:38:00Z">
        <w:r w:rsidRPr="00755270">
          <w:rPr>
            <w:rFonts w:ascii="Garamond" w:hAnsi="Garamond"/>
            <w:b/>
          </w:rPr>
          <w:t>Data format</w:t>
        </w:r>
        <w:r w:rsidRPr="00755270">
          <w:rPr>
            <w:rFonts w:ascii="Garamond" w:hAnsi="Garamond"/>
          </w:rPr>
          <w:t xml:space="preserve"> : </w:t>
        </w:r>
      </w:ins>
      <w:ins w:id="1682" w:author="Poissonfish Chen" w:date="2017-09-11T10:44:00Z">
        <w:r w:rsidR="00CC4CAF" w:rsidRPr="00755270">
          <w:rPr>
            <w:rFonts w:ascii="Garamond" w:hAnsi="Garamond"/>
          </w:rPr>
          <w:t>VCF</w:t>
        </w:r>
      </w:ins>
      <w:ins w:id="1683" w:author="Poissonfish Chen" w:date="2017-09-11T10:38:00Z">
        <w:r w:rsidRPr="00755270">
          <w:rPr>
            <w:rFonts w:ascii="Garamond" w:hAnsi="Garamond"/>
          </w:rPr>
          <w:t xml:space="preserve"> (Columns as markers)</w:t>
        </w:r>
        <w:r w:rsidRPr="00755270">
          <w:rPr>
            <w:rFonts w:ascii="Garamond" w:hAnsi="Garamond"/>
          </w:rPr>
          <w:br/>
        </w:r>
        <w:r w:rsidRPr="00755270">
          <w:rPr>
            <w:rFonts w:ascii="Garamond" w:hAnsi="Garamond"/>
            <w:b/>
          </w:rPr>
          <w:t>Data required</w:t>
        </w:r>
        <w:r w:rsidRPr="00755270">
          <w:rPr>
            <w:rFonts w:ascii="Garamond" w:hAnsi="Garamond"/>
          </w:rPr>
          <w:t xml:space="preserve"> :</w:t>
        </w:r>
        <w:bookmarkEnd w:id="1680"/>
      </w:ins>
    </w:p>
    <w:p w14:paraId="116F34BD" w14:textId="77777777" w:rsidR="00163991" w:rsidRPr="00755270" w:rsidRDefault="00163991" w:rsidP="00163991">
      <w:pPr>
        <w:pStyle w:val="ListParagraph"/>
        <w:numPr>
          <w:ilvl w:val="0"/>
          <w:numId w:val="59"/>
        </w:numPr>
        <w:ind w:leftChars="300" w:left="960"/>
        <w:rPr>
          <w:ins w:id="1684" w:author="Poissonfish Chen" w:date="2017-09-11T10:38:00Z"/>
          <w:rFonts w:ascii="Garamond" w:hAnsi="Garamond"/>
        </w:rPr>
      </w:pPr>
      <w:ins w:id="1685" w:author="Poissonfish Chen" w:date="2017-09-11T10:38:00Z">
        <w:r w:rsidRPr="00755270">
          <w:rPr>
            <w:rFonts w:ascii="Garamond" w:hAnsi="Garamond"/>
          </w:rPr>
          <w:t>Phenotype</w:t>
        </w:r>
      </w:ins>
    </w:p>
    <w:p w14:paraId="72470362" w14:textId="5876CE32" w:rsidR="00163991" w:rsidRPr="00755270" w:rsidRDefault="00163991" w:rsidP="00163991">
      <w:pPr>
        <w:pStyle w:val="ListParagraph"/>
        <w:numPr>
          <w:ilvl w:val="0"/>
          <w:numId w:val="59"/>
        </w:numPr>
        <w:ind w:leftChars="300" w:left="960"/>
        <w:rPr>
          <w:ins w:id="1686" w:author="Poissonfish Chen" w:date="2017-09-11T10:38:00Z"/>
          <w:rFonts w:ascii="Garamond" w:hAnsi="Garamond"/>
        </w:rPr>
      </w:pPr>
      <w:ins w:id="1687" w:author="Poissonfish Chen" w:date="2017-09-11T10:38:00Z">
        <w:r w:rsidRPr="00755270">
          <w:rPr>
            <w:rFonts w:ascii="Garamond" w:hAnsi="Garamond"/>
          </w:rPr>
          <w:t>Genotype</w:t>
        </w:r>
      </w:ins>
      <w:ins w:id="1688" w:author="Poissonfish Chen" w:date="2017-09-11T10:44:00Z">
        <w:r w:rsidR="00CC4CAF" w:rsidRPr="00755270">
          <w:rPr>
            <w:rFonts w:ascii="Garamond" w:hAnsi="Garamond"/>
          </w:rPr>
          <w:t xml:space="preserve"> (.vcf)</w:t>
        </w:r>
      </w:ins>
    </w:p>
    <w:p w14:paraId="2959C6CE" w14:textId="0642DB22" w:rsidR="00163991" w:rsidRPr="00755270" w:rsidRDefault="00163991" w:rsidP="00163991">
      <w:pPr>
        <w:pStyle w:val="ListParagraph"/>
        <w:numPr>
          <w:ilvl w:val="0"/>
          <w:numId w:val="59"/>
        </w:numPr>
        <w:ind w:leftChars="300" w:left="960"/>
        <w:rPr>
          <w:ins w:id="1689" w:author="Poissonfish Chen" w:date="2017-09-11T10:38:00Z"/>
          <w:rFonts w:ascii="Garamond" w:hAnsi="Garamond"/>
        </w:rPr>
      </w:pPr>
      <w:ins w:id="1690" w:author="Poissonfish Chen" w:date="2017-09-11T10:38:00Z">
        <w:r w:rsidRPr="00755270">
          <w:rPr>
            <w:rFonts w:ascii="Garamond" w:hAnsi="Garamond"/>
          </w:rPr>
          <w:t>Covariates</w:t>
        </w:r>
      </w:ins>
    </w:p>
    <w:p w14:paraId="742C9E94" w14:textId="3B4282BC" w:rsidR="00163991" w:rsidRPr="00755270" w:rsidRDefault="00163991" w:rsidP="00163991">
      <w:pPr>
        <w:pStyle w:val="Heading3"/>
        <w:ind w:leftChars="120" w:left="240"/>
        <w:rPr>
          <w:ins w:id="1691" w:author="Poissonfish Chen" w:date="2017-09-11T10:38:00Z"/>
          <w:rFonts w:ascii="Garamond" w:hAnsi="Garamond"/>
        </w:rPr>
      </w:pPr>
      <w:bookmarkStart w:id="1692" w:name="_Toc492991163"/>
      <w:ins w:id="1693" w:author="Poissonfish Chen" w:date="2017-09-11T10:38:00Z">
        <w:r w:rsidRPr="00755270">
          <w:rPr>
            <w:rFonts w:ascii="Garamond" w:hAnsi="Garamond"/>
            <w:b/>
          </w:rPr>
          <w:t>Implemented package</w:t>
        </w:r>
        <w:r w:rsidRPr="00755270">
          <w:rPr>
            <w:rFonts w:ascii="Garamond" w:hAnsi="Garamond"/>
          </w:rPr>
          <w:t xml:space="preserve">: </w:t>
        </w:r>
      </w:ins>
      <w:ins w:id="1694" w:author="Poissonfish Chen" w:date="2017-09-11T23:46:00Z">
        <w:r w:rsidR="00AA15FC" w:rsidRPr="00755270">
          <w:rPr>
            <w:rFonts w:ascii="Garamond" w:hAnsi="Garamond"/>
          </w:rPr>
          <w:t>rrBLUP</w:t>
        </w:r>
      </w:ins>
      <w:bookmarkEnd w:id="1692"/>
    </w:p>
    <w:p w14:paraId="6ECC9A7C" w14:textId="77777777" w:rsidR="00163991" w:rsidRPr="00755270" w:rsidRDefault="00163991" w:rsidP="00163991">
      <w:pPr>
        <w:rPr>
          <w:ins w:id="1695" w:author="Poissonfish Chen" w:date="2017-09-11T10:38:00Z"/>
          <w:rFonts w:ascii="Garamond" w:hAnsi="Garamond"/>
          <w:rPrChange w:id="1696" w:author="Poissonfish Chen" w:date="2017-09-12T14:37:00Z">
            <w:rPr>
              <w:ins w:id="1697" w:author="Poissonfish Chen" w:date="2017-09-11T10:38:00Z"/>
            </w:rPr>
          </w:rPrChange>
        </w:rPr>
      </w:pPr>
    </w:p>
    <w:p w14:paraId="3A4F77AA" w14:textId="77777777" w:rsidR="00163991" w:rsidRPr="00755270" w:rsidRDefault="00163991" w:rsidP="00163991">
      <w:pPr>
        <w:rPr>
          <w:ins w:id="1698" w:author="Poissonfish Chen" w:date="2017-09-11T10:38:00Z"/>
          <w:rFonts w:ascii="Garamond" w:hAnsi="Garamond"/>
        </w:rPr>
      </w:pPr>
      <w:ins w:id="1699" w:author="Poissonfish Chen" w:date="2017-09-11T10:38:00Z">
        <w:r w:rsidRPr="00755270">
          <w:rPr>
            <w:rFonts w:ascii="Garamond" w:hAnsi="Garamond"/>
          </w:rPr>
          <w:t>Step 1: Drag all the required files into iPat</w:t>
        </w:r>
        <w:r w:rsidRPr="00755270">
          <w:rPr>
            <w:rFonts w:ascii="Garamond" w:hAnsi="Garamond"/>
          </w:rPr>
          <w:tab/>
        </w:r>
        <w:r w:rsidRPr="00755270">
          <w:rPr>
            <w:rFonts w:ascii="Garamond" w:hAnsi="Garamond"/>
          </w:rPr>
          <w:tab/>
        </w:r>
        <w:r w:rsidRPr="00755270">
          <w:rPr>
            <w:rFonts w:ascii="Garamond" w:hAnsi="Garamond"/>
          </w:rPr>
          <w:tab/>
          <w:t>Step 2: Create a new project for files</w:t>
        </w:r>
      </w:ins>
    </w:p>
    <w:p w14:paraId="15AE8EE6" w14:textId="24597646" w:rsidR="00163991" w:rsidRPr="00755270" w:rsidRDefault="00CC4CAF" w:rsidP="00163991">
      <w:pPr>
        <w:rPr>
          <w:ins w:id="1700" w:author="Poissonfish Chen" w:date="2017-09-11T10:38:00Z"/>
          <w:rFonts w:ascii="Garamond" w:hAnsi="Garamond"/>
        </w:rPr>
      </w:pPr>
      <w:ins w:id="1701" w:author="Poissonfish Chen" w:date="2017-09-11T10:45:00Z">
        <w:r w:rsidRPr="00755270">
          <w:rPr>
            <w:rFonts w:ascii="Garamond" w:hAnsi="Garamond"/>
            <w:noProof/>
            <w:rPrChange w:id="1702" w:author="Poissonfish Chen" w:date="2017-09-12T14:37:00Z">
              <w:rPr>
                <w:noProof/>
              </w:rPr>
            </w:rPrChange>
          </w:rPr>
          <w:drawing>
            <wp:inline distT="0" distB="0" distL="0" distR="0" wp14:anchorId="2CBEA9C5" wp14:editId="049E3378">
              <wp:extent cx="2880000" cy="1681444"/>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000" cy="1681444"/>
                      </a:xfrm>
                      <a:prstGeom prst="rect">
                        <a:avLst/>
                      </a:prstGeom>
                    </pic:spPr>
                  </pic:pic>
                </a:graphicData>
              </a:graphic>
            </wp:inline>
          </w:drawing>
        </w:r>
      </w:ins>
      <w:ins w:id="1703" w:author="Poissonfish Chen" w:date="2017-09-11T10:46:00Z">
        <w:r w:rsidRPr="00755270">
          <w:rPr>
            <w:rFonts w:ascii="Garamond" w:hAnsi="Garamond"/>
          </w:rPr>
          <w:tab/>
        </w:r>
        <w:r w:rsidRPr="00755270">
          <w:rPr>
            <w:rFonts w:ascii="Garamond" w:hAnsi="Garamond"/>
            <w:noProof/>
            <w:rPrChange w:id="1704" w:author="Poissonfish Chen" w:date="2017-09-12T14:37:00Z">
              <w:rPr>
                <w:noProof/>
              </w:rPr>
            </w:rPrChange>
          </w:rPr>
          <w:drawing>
            <wp:inline distT="0" distB="0" distL="0" distR="0" wp14:anchorId="171B1E91" wp14:editId="47984B51">
              <wp:extent cx="2880000" cy="1696684"/>
              <wp:effectExtent l="0" t="0" r="0" b="5715"/>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0000" cy="1696684"/>
                      </a:xfrm>
                      <a:prstGeom prst="rect">
                        <a:avLst/>
                      </a:prstGeom>
                    </pic:spPr>
                  </pic:pic>
                </a:graphicData>
              </a:graphic>
            </wp:inline>
          </w:drawing>
        </w:r>
      </w:ins>
    </w:p>
    <w:p w14:paraId="64ACD4BC" w14:textId="4F12FA35" w:rsidR="00163991" w:rsidRPr="00755270" w:rsidRDefault="00163991" w:rsidP="00163991">
      <w:pPr>
        <w:rPr>
          <w:ins w:id="1705" w:author="Poissonfish Chen" w:date="2017-09-11T10:49:00Z"/>
          <w:rFonts w:ascii="Garamond" w:hAnsi="Garamond"/>
        </w:rPr>
      </w:pPr>
      <w:ins w:id="1706" w:author="Poissonfish Chen" w:date="2017-09-11T10:38:00Z">
        <w:r w:rsidRPr="00755270">
          <w:rPr>
            <w:rFonts w:ascii="Garamond" w:hAnsi="Garamond"/>
          </w:rPr>
          <w:t>Step 3: Drag files and hover over the project to build a group</w:t>
        </w:r>
        <w:r w:rsidRPr="00755270">
          <w:rPr>
            <w:rFonts w:ascii="Garamond" w:hAnsi="Garamond"/>
          </w:rPr>
          <w:tab/>
        </w:r>
      </w:ins>
      <w:ins w:id="1707" w:author="Poissonfish Chen" w:date="2017-09-11T10:50:00Z">
        <w:r w:rsidR="00CC4CAF" w:rsidRPr="00755270">
          <w:rPr>
            <w:rFonts w:ascii="Garamond" w:hAnsi="Garamond"/>
          </w:rPr>
          <w:t xml:space="preserve">Step 4: Add a covariates file </w:t>
        </w:r>
      </w:ins>
      <w:ins w:id="1708" w:author="Poissonfish Chen" w:date="2017-09-11T10:55:00Z">
        <w:r w:rsidR="00382689" w:rsidRPr="00755270">
          <w:rPr>
            <w:rFonts w:ascii="Garamond" w:hAnsi="Garamond"/>
          </w:rPr>
          <w:t>and assign it as covariates</w:t>
        </w:r>
      </w:ins>
    </w:p>
    <w:p w14:paraId="326C2A14" w14:textId="700BDB81" w:rsidR="00CC4CAF" w:rsidRPr="00755270" w:rsidRDefault="00CC4CAF" w:rsidP="00163991">
      <w:pPr>
        <w:rPr>
          <w:ins w:id="1709" w:author="Poissonfish Chen" w:date="2017-09-11T10:50:00Z"/>
          <w:rFonts w:ascii="Garamond" w:hAnsi="Garamond"/>
        </w:rPr>
      </w:pPr>
      <w:ins w:id="1710" w:author="Poissonfish Chen" w:date="2017-09-11T10:49:00Z">
        <w:r w:rsidRPr="00755270">
          <w:rPr>
            <w:rFonts w:ascii="Garamond" w:hAnsi="Garamond"/>
            <w:noProof/>
            <w:rPrChange w:id="1711" w:author="Poissonfish Chen" w:date="2017-09-12T14:37:00Z">
              <w:rPr>
                <w:noProof/>
              </w:rPr>
            </w:rPrChange>
          </w:rPr>
          <w:drawing>
            <wp:inline distT="0" distB="0" distL="0" distR="0" wp14:anchorId="4D859A9F" wp14:editId="4804C954">
              <wp:extent cx="2880000" cy="1684731"/>
              <wp:effectExtent l="0" t="0" r="0" b="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0000" cy="1684731"/>
                      </a:xfrm>
                      <a:prstGeom prst="rect">
                        <a:avLst/>
                      </a:prstGeom>
                    </pic:spPr>
                  </pic:pic>
                </a:graphicData>
              </a:graphic>
            </wp:inline>
          </w:drawing>
        </w:r>
      </w:ins>
      <w:ins w:id="1712" w:author="Poissonfish Chen" w:date="2017-09-11T10:54:00Z">
        <w:r w:rsidR="00382689" w:rsidRPr="00755270">
          <w:rPr>
            <w:rFonts w:ascii="Garamond" w:hAnsi="Garamond"/>
            <w:noProof/>
            <w:rPrChange w:id="1713" w:author="Poissonfish Chen" w:date="2017-09-12T14:37:00Z">
              <w:rPr>
                <w:noProof/>
              </w:rPr>
            </w:rPrChange>
          </w:rPr>
          <w:t xml:space="preserve"> </w:t>
        </w:r>
        <w:r w:rsidR="00382689" w:rsidRPr="00755270">
          <w:rPr>
            <w:rFonts w:ascii="Garamond" w:hAnsi="Garamond"/>
            <w:noProof/>
            <w:rPrChange w:id="1714" w:author="Poissonfish Chen" w:date="2017-09-12T14:37:00Z">
              <w:rPr>
                <w:noProof/>
              </w:rPr>
            </w:rPrChange>
          </w:rPr>
          <w:tab/>
        </w:r>
        <w:r w:rsidR="00382689" w:rsidRPr="00755270">
          <w:rPr>
            <w:rFonts w:ascii="Garamond" w:hAnsi="Garamond"/>
            <w:noProof/>
            <w:rPrChange w:id="1715" w:author="Poissonfish Chen" w:date="2017-09-12T14:37:00Z">
              <w:rPr>
                <w:noProof/>
              </w:rPr>
            </w:rPrChange>
          </w:rPr>
          <w:drawing>
            <wp:inline distT="0" distB="0" distL="0" distR="0" wp14:anchorId="40CCD4A6" wp14:editId="2556BB7C">
              <wp:extent cx="2880000" cy="1688914"/>
              <wp:effectExtent l="0" t="0" r="0" b="0"/>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0000" cy="1688914"/>
                      </a:xfrm>
                      <a:prstGeom prst="rect">
                        <a:avLst/>
                      </a:prstGeom>
                    </pic:spPr>
                  </pic:pic>
                </a:graphicData>
              </a:graphic>
            </wp:inline>
          </w:drawing>
        </w:r>
      </w:ins>
    </w:p>
    <w:p w14:paraId="3AA65DEF" w14:textId="77777777" w:rsidR="004018DC" w:rsidRPr="00755270" w:rsidRDefault="004018DC" w:rsidP="00CC4CAF">
      <w:pPr>
        <w:rPr>
          <w:ins w:id="1716" w:author="Poissonfish Chen" w:date="2017-09-12T01:04:00Z"/>
          <w:rFonts w:ascii="Garamond" w:hAnsi="Garamond"/>
        </w:rPr>
      </w:pPr>
    </w:p>
    <w:p w14:paraId="5356E3F2" w14:textId="60AF43C5" w:rsidR="00CC4CAF" w:rsidRPr="00755270" w:rsidRDefault="00382689" w:rsidP="00CC4CAF">
      <w:pPr>
        <w:rPr>
          <w:ins w:id="1717" w:author="Poissonfish Chen" w:date="2017-09-11T10:50:00Z"/>
          <w:rFonts w:ascii="Garamond" w:hAnsi="Garamond"/>
        </w:rPr>
      </w:pPr>
      <w:ins w:id="1718" w:author="Poissonfish Chen" w:date="2017-09-11T10:50:00Z">
        <w:r w:rsidRPr="00755270">
          <w:rPr>
            <w:rFonts w:ascii="Garamond" w:hAnsi="Garamond"/>
          </w:rPr>
          <w:lastRenderedPageBreak/>
          <w:t>Step 5</w:t>
        </w:r>
        <w:r w:rsidR="00CC4CAF" w:rsidRPr="00755270">
          <w:rPr>
            <w:rFonts w:ascii="Garamond" w:hAnsi="Garamond"/>
          </w:rPr>
          <w:t>: Right click on the project and choose "</w:t>
        </w:r>
      </w:ins>
      <w:ins w:id="1719" w:author="Poissonfish Chen" w:date="2017-09-11T11:01:00Z">
        <w:r w:rsidRPr="00755270">
          <w:rPr>
            <w:rFonts w:ascii="Garamond" w:hAnsi="Garamond"/>
          </w:rPr>
          <w:t>GS</w:t>
        </w:r>
      </w:ins>
      <w:ins w:id="1720" w:author="Poissonfish Chen" w:date="2017-09-11T10:50:00Z">
        <w:r w:rsidR="00CC4CAF" w:rsidRPr="00755270">
          <w:rPr>
            <w:rFonts w:ascii="Garamond" w:hAnsi="Garamond"/>
          </w:rPr>
          <w:t>"</w:t>
        </w:r>
      </w:ins>
      <w:ins w:id="1721" w:author="Poissonfish Chen" w:date="2017-09-11T11:04:00Z">
        <w:r w:rsidR="005E3394" w:rsidRPr="00755270">
          <w:rPr>
            <w:rFonts w:ascii="Garamond" w:hAnsi="Garamond"/>
          </w:rPr>
          <w:tab/>
        </w:r>
        <w:r w:rsidR="005E3394" w:rsidRPr="00755270">
          <w:rPr>
            <w:rFonts w:ascii="Garamond" w:hAnsi="Garamond"/>
          </w:rPr>
          <w:tab/>
          <w:t>Ste</w:t>
        </w:r>
      </w:ins>
      <w:ins w:id="1722" w:author="Poissonfish Chen" w:date="2017-09-11T11:05:00Z">
        <w:r w:rsidR="005E3394" w:rsidRPr="00755270">
          <w:rPr>
            <w:rFonts w:ascii="Garamond" w:hAnsi="Garamond"/>
          </w:rPr>
          <w:t xml:space="preserve">p 6: Drag a label "GAPIT" to the left </w:t>
        </w:r>
      </w:ins>
      <w:ins w:id="1723" w:author="Poissonfish Chen" w:date="2017-09-11T11:06:00Z">
        <w:r w:rsidR="005E3394" w:rsidRPr="00755270">
          <w:rPr>
            <w:rFonts w:ascii="Garamond" w:hAnsi="Garamond"/>
          </w:rPr>
          <w:t xml:space="preserve">and </w:t>
        </w:r>
      </w:ins>
      <w:ins w:id="1724" w:author="Poissonfish Chen" w:date="2017-09-11T11:05:00Z">
        <w:r w:rsidR="005E3394" w:rsidRPr="00755270">
          <w:rPr>
            <w:rFonts w:ascii="Garamond" w:hAnsi="Garamond"/>
          </w:rPr>
          <w:t>close</w:t>
        </w:r>
      </w:ins>
      <w:ins w:id="1725" w:author="Poissonfish Chen" w:date="2017-09-11T11:06:00Z">
        <w:r w:rsidR="005E3394" w:rsidRPr="00755270">
          <w:rPr>
            <w:rFonts w:ascii="Garamond" w:hAnsi="Garamond"/>
          </w:rPr>
          <w:t xml:space="preserve"> </w:t>
        </w:r>
      </w:ins>
      <w:ins w:id="1726" w:author="Poissonfish Chen" w:date="2017-09-11T11:05:00Z">
        <w:r w:rsidR="005E3394" w:rsidRPr="00755270">
          <w:rPr>
            <w:rFonts w:ascii="Garamond" w:hAnsi="Garamond"/>
          </w:rPr>
          <w:t>window</w:t>
        </w:r>
      </w:ins>
    </w:p>
    <w:p w14:paraId="4ED2C885" w14:textId="77777777" w:rsidR="00D838B7" w:rsidRPr="00755270" w:rsidRDefault="00382689" w:rsidP="00163991">
      <w:pPr>
        <w:rPr>
          <w:ins w:id="1727" w:author="Poissonfish Chen" w:date="2017-09-11T23:40:00Z"/>
          <w:rFonts w:ascii="Garamond" w:hAnsi="Garamond"/>
        </w:rPr>
      </w:pPr>
      <w:ins w:id="1728" w:author="Poissonfish Chen" w:date="2017-09-11T11:01:00Z">
        <w:r w:rsidRPr="00755270">
          <w:rPr>
            <w:rFonts w:ascii="Garamond" w:hAnsi="Garamond"/>
            <w:noProof/>
            <w:rPrChange w:id="1729" w:author="Poissonfish Chen" w:date="2017-09-12T14:37:00Z">
              <w:rPr>
                <w:noProof/>
              </w:rPr>
            </w:rPrChange>
          </w:rPr>
          <w:drawing>
            <wp:inline distT="0" distB="0" distL="0" distR="0" wp14:anchorId="0836F56B" wp14:editId="51D5358E">
              <wp:extent cx="2880000" cy="1680548"/>
              <wp:effectExtent l="0" t="0" r="0" b="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0000" cy="1680548"/>
                      </a:xfrm>
                      <a:prstGeom prst="rect">
                        <a:avLst/>
                      </a:prstGeom>
                    </pic:spPr>
                  </pic:pic>
                </a:graphicData>
              </a:graphic>
            </wp:inline>
          </w:drawing>
        </w:r>
      </w:ins>
      <w:ins w:id="1730" w:author="Poissonfish Chen" w:date="2017-09-11T11:04:00Z">
        <w:r w:rsidR="005E3394" w:rsidRPr="00755270">
          <w:rPr>
            <w:rFonts w:ascii="Garamond" w:hAnsi="Garamond"/>
            <w:noProof/>
            <w:rPrChange w:id="1731" w:author="Poissonfish Chen" w:date="2017-09-12T14:37:00Z">
              <w:rPr>
                <w:noProof/>
              </w:rPr>
            </w:rPrChange>
          </w:rPr>
          <w:t xml:space="preserve"> </w:t>
        </w:r>
        <w:r w:rsidR="005E3394" w:rsidRPr="00755270">
          <w:rPr>
            <w:rFonts w:ascii="Garamond" w:hAnsi="Garamond"/>
            <w:noProof/>
            <w:rPrChange w:id="1732" w:author="Poissonfish Chen" w:date="2017-09-12T14:37:00Z">
              <w:rPr>
                <w:noProof/>
              </w:rPr>
            </w:rPrChange>
          </w:rPr>
          <w:tab/>
        </w:r>
      </w:ins>
      <w:ins w:id="1733" w:author="Poissonfish Chen" w:date="2017-09-11T23:40:00Z">
        <w:r w:rsidR="00D838B7" w:rsidRPr="00755270">
          <w:rPr>
            <w:rFonts w:ascii="Garamond" w:hAnsi="Garamond"/>
            <w:noProof/>
            <w:rPrChange w:id="1734" w:author="Poissonfish Chen" w:date="2017-09-12T14:37:00Z">
              <w:rPr>
                <w:noProof/>
              </w:rPr>
            </w:rPrChange>
          </w:rPr>
          <w:drawing>
            <wp:inline distT="0" distB="0" distL="0" distR="0" wp14:anchorId="3E2C75F4" wp14:editId="2049EB40">
              <wp:extent cx="2451600" cy="2062926"/>
              <wp:effectExtent l="0" t="0" r="0" b="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1600" cy="2062926"/>
                      </a:xfrm>
                      <a:prstGeom prst="rect">
                        <a:avLst/>
                      </a:prstGeom>
                    </pic:spPr>
                  </pic:pic>
                </a:graphicData>
              </a:graphic>
            </wp:inline>
          </w:drawing>
        </w:r>
      </w:ins>
      <w:ins w:id="1735" w:author="Poissonfish Chen" w:date="2017-09-11T10:38:00Z">
        <w:r w:rsidR="00163991" w:rsidRPr="00755270">
          <w:rPr>
            <w:rFonts w:ascii="Garamond" w:hAnsi="Garamond"/>
          </w:rPr>
          <w:t xml:space="preserve"> </w:t>
        </w:r>
      </w:ins>
    </w:p>
    <w:p w14:paraId="556A1F90" w14:textId="07638118" w:rsidR="00163991" w:rsidRPr="00755270" w:rsidRDefault="005E3394" w:rsidP="00163991">
      <w:pPr>
        <w:rPr>
          <w:ins w:id="1736" w:author="Poissonfish Chen" w:date="2017-09-11T10:38:00Z"/>
          <w:rFonts w:ascii="Garamond" w:hAnsi="Garamond"/>
        </w:rPr>
      </w:pPr>
      <w:ins w:id="1737" w:author="Poissonfish Chen" w:date="2017-09-11T10:38:00Z">
        <w:r w:rsidRPr="00755270">
          <w:rPr>
            <w:rFonts w:ascii="Garamond" w:hAnsi="Garamond"/>
          </w:rPr>
          <w:t xml:space="preserve">Step 7: </w:t>
        </w:r>
      </w:ins>
      <w:ins w:id="1738" w:author="Poissonfish Chen" w:date="2017-09-11T11:10:00Z">
        <w:r w:rsidRPr="00755270">
          <w:rPr>
            <w:rFonts w:ascii="Garamond" w:hAnsi="Garamond"/>
          </w:rPr>
          <w:t>Right click on the project and choose “Run”</w:t>
        </w:r>
        <w:r w:rsidRPr="00755270">
          <w:rPr>
            <w:rFonts w:ascii="Garamond" w:hAnsi="Garamond"/>
          </w:rPr>
          <w:tab/>
        </w:r>
        <w:r w:rsidRPr="00755270">
          <w:rPr>
            <w:rFonts w:ascii="Garamond" w:hAnsi="Garamond"/>
          </w:rPr>
          <w:tab/>
          <w:t>Step 8:</w:t>
        </w:r>
      </w:ins>
      <w:ins w:id="1739" w:author="Poissonfish Chen" w:date="2017-09-11T11:11:00Z">
        <w:r w:rsidRPr="00755270">
          <w:rPr>
            <w:rFonts w:ascii="Garamond" w:hAnsi="Garamond"/>
          </w:rPr>
          <w:t xml:space="preserve"> </w:t>
        </w:r>
      </w:ins>
      <w:ins w:id="1740" w:author="Poissonfish Chen" w:date="2017-09-11T11:14:00Z">
        <w:r w:rsidR="000A3670" w:rsidRPr="00755270">
          <w:rPr>
            <w:rFonts w:ascii="Garamond" w:hAnsi="Garamond"/>
          </w:rPr>
          <w:t>Double click on the project to inspect results</w:t>
        </w:r>
      </w:ins>
    </w:p>
    <w:p w14:paraId="0B8B45CF" w14:textId="70A8BE3E" w:rsidR="00163991" w:rsidRPr="00755270" w:rsidRDefault="00163991">
      <w:pPr>
        <w:rPr>
          <w:ins w:id="1741" w:author="Poissonfish Chen" w:date="2017-09-11T10:38:00Z"/>
          <w:rFonts w:ascii="Garamond" w:hAnsi="Garamond"/>
        </w:rPr>
      </w:pPr>
      <w:ins w:id="1742" w:author="Poissonfish Chen" w:date="2017-09-11T10:38:00Z">
        <w:r w:rsidRPr="00755270">
          <w:rPr>
            <w:rFonts w:ascii="Garamond" w:hAnsi="Garamond"/>
          </w:rPr>
          <w:t xml:space="preserve"> </w:t>
        </w:r>
      </w:ins>
      <w:ins w:id="1743" w:author="Poissonfish Chen" w:date="2017-09-11T23:44:00Z">
        <w:r w:rsidR="00AA15FC" w:rsidRPr="00755270">
          <w:rPr>
            <w:rFonts w:ascii="Garamond" w:hAnsi="Garamond"/>
            <w:noProof/>
            <w:rPrChange w:id="1744" w:author="Poissonfish Chen" w:date="2017-09-12T14:37:00Z">
              <w:rPr>
                <w:noProof/>
              </w:rPr>
            </w:rPrChange>
          </w:rPr>
          <w:t xml:space="preserve"> </w:t>
        </w:r>
      </w:ins>
      <w:ins w:id="1745" w:author="Poissonfish Chen" w:date="2017-09-11T23:45:00Z">
        <w:r w:rsidR="00AA15FC" w:rsidRPr="00755270">
          <w:rPr>
            <w:rFonts w:ascii="Garamond" w:hAnsi="Garamond"/>
            <w:noProof/>
            <w:rPrChange w:id="1746" w:author="Poissonfish Chen" w:date="2017-09-12T14:37:00Z">
              <w:rPr>
                <w:noProof/>
              </w:rPr>
            </w:rPrChange>
          </w:rPr>
          <w:drawing>
            <wp:inline distT="0" distB="0" distL="0" distR="0" wp14:anchorId="0107673A" wp14:editId="58147E5D">
              <wp:extent cx="2880000" cy="1685030"/>
              <wp:effectExtent l="0" t="0" r="0" b="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0000" cy="1685030"/>
                      </a:xfrm>
                      <a:prstGeom prst="rect">
                        <a:avLst/>
                      </a:prstGeom>
                    </pic:spPr>
                  </pic:pic>
                </a:graphicData>
              </a:graphic>
            </wp:inline>
          </w:drawing>
        </w:r>
      </w:ins>
      <w:ins w:id="1747" w:author="Poissonfish Chen" w:date="2017-09-11T23:44:00Z">
        <w:r w:rsidR="00AA15FC" w:rsidRPr="00755270">
          <w:rPr>
            <w:rFonts w:ascii="Garamond" w:hAnsi="Garamond"/>
            <w:noProof/>
            <w:rPrChange w:id="1748" w:author="Poissonfish Chen" w:date="2017-09-12T14:37:00Z">
              <w:rPr>
                <w:noProof/>
              </w:rPr>
            </w:rPrChange>
          </w:rPr>
          <w:tab/>
        </w:r>
        <w:r w:rsidR="00AA15FC" w:rsidRPr="00755270">
          <w:rPr>
            <w:rFonts w:ascii="Garamond" w:hAnsi="Garamond"/>
            <w:noProof/>
            <w:rPrChange w:id="1749" w:author="Poissonfish Chen" w:date="2017-09-12T14:37:00Z">
              <w:rPr>
                <w:noProof/>
              </w:rPr>
            </w:rPrChange>
          </w:rPr>
          <w:drawing>
            <wp:inline distT="0" distB="0" distL="0" distR="0" wp14:anchorId="6D9DFCB8" wp14:editId="72ADA1A4">
              <wp:extent cx="2520000" cy="2034459"/>
              <wp:effectExtent l="0" t="0" r="0" b="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0000" cy="2034459"/>
                      </a:xfrm>
                      <a:prstGeom prst="rect">
                        <a:avLst/>
                      </a:prstGeom>
                    </pic:spPr>
                  </pic:pic>
                </a:graphicData>
              </a:graphic>
            </wp:inline>
          </w:drawing>
        </w:r>
      </w:ins>
    </w:p>
    <w:p w14:paraId="3909A4DD" w14:textId="7B9D91D7" w:rsidR="00D5463C" w:rsidRPr="00755270" w:rsidRDefault="00D5463C" w:rsidP="00D5463C">
      <w:pPr>
        <w:pStyle w:val="Heading2"/>
        <w:rPr>
          <w:ins w:id="1750" w:author="Poissonfish Chen" w:date="2017-09-12T00:00:00Z"/>
          <w:rFonts w:ascii="Garamond" w:hAnsi="Garamond"/>
        </w:rPr>
      </w:pPr>
      <w:bookmarkStart w:id="1751" w:name="_Toc492991164"/>
      <w:ins w:id="1752" w:author="Poissonfish Chen" w:date="2017-09-12T00:00:00Z">
        <w:r w:rsidRPr="00755270">
          <w:rPr>
            <w:rFonts w:ascii="Garamond" w:hAnsi="Garamond"/>
          </w:rPr>
          <w:t>6.3 Perform GWAS-assist GS in iPat</w:t>
        </w:r>
        <w:bookmarkEnd w:id="1751"/>
      </w:ins>
    </w:p>
    <w:p w14:paraId="42068741" w14:textId="55FE9A77" w:rsidR="00D5463C" w:rsidRPr="00755270" w:rsidRDefault="00D5463C" w:rsidP="00D5463C">
      <w:pPr>
        <w:pStyle w:val="Heading3"/>
        <w:ind w:leftChars="120" w:left="240"/>
        <w:rPr>
          <w:ins w:id="1753" w:author="Poissonfish Chen" w:date="2017-09-12T00:00:00Z"/>
          <w:rFonts w:ascii="Garamond" w:hAnsi="Garamond"/>
        </w:rPr>
      </w:pPr>
      <w:bookmarkStart w:id="1754" w:name="_Toc492991165"/>
      <w:ins w:id="1755" w:author="Poissonfish Chen" w:date="2017-09-12T00:00:00Z">
        <w:r w:rsidRPr="00755270">
          <w:rPr>
            <w:rFonts w:ascii="Garamond" w:hAnsi="Garamond"/>
            <w:b/>
          </w:rPr>
          <w:t>Data format</w:t>
        </w:r>
        <w:r w:rsidRPr="00755270">
          <w:rPr>
            <w:rFonts w:ascii="Garamond" w:hAnsi="Garamond"/>
          </w:rPr>
          <w:t xml:space="preserve"> : </w:t>
        </w:r>
      </w:ins>
      <w:ins w:id="1756" w:author="Poissonfish Chen" w:date="2017-09-12T00:01:00Z">
        <w:r w:rsidRPr="00755270">
          <w:rPr>
            <w:rFonts w:ascii="Garamond" w:hAnsi="Garamond"/>
          </w:rPr>
          <w:t>Hapmap</w:t>
        </w:r>
      </w:ins>
      <w:ins w:id="1757" w:author="Poissonfish Chen" w:date="2017-09-12T00:00:00Z">
        <w:r w:rsidRPr="00755270">
          <w:rPr>
            <w:rFonts w:ascii="Garamond" w:hAnsi="Garamond"/>
          </w:rPr>
          <w:br/>
        </w:r>
        <w:r w:rsidRPr="00755270">
          <w:rPr>
            <w:rFonts w:ascii="Garamond" w:hAnsi="Garamond"/>
            <w:b/>
          </w:rPr>
          <w:t>Data required</w:t>
        </w:r>
        <w:r w:rsidRPr="00755270">
          <w:rPr>
            <w:rFonts w:ascii="Garamond" w:hAnsi="Garamond"/>
          </w:rPr>
          <w:t xml:space="preserve"> :</w:t>
        </w:r>
        <w:bookmarkEnd w:id="1754"/>
      </w:ins>
    </w:p>
    <w:p w14:paraId="0F7FA1B5" w14:textId="77777777" w:rsidR="00D5463C" w:rsidRPr="00755270" w:rsidRDefault="00D5463C" w:rsidP="00D5463C">
      <w:pPr>
        <w:pStyle w:val="ListParagraph"/>
        <w:numPr>
          <w:ilvl w:val="0"/>
          <w:numId w:val="59"/>
        </w:numPr>
        <w:ind w:leftChars="300" w:left="960"/>
        <w:rPr>
          <w:ins w:id="1758" w:author="Poissonfish Chen" w:date="2017-09-12T00:00:00Z"/>
          <w:rFonts w:ascii="Garamond" w:hAnsi="Garamond"/>
        </w:rPr>
      </w:pPr>
      <w:ins w:id="1759" w:author="Poissonfish Chen" w:date="2017-09-12T00:00:00Z">
        <w:r w:rsidRPr="00755270">
          <w:rPr>
            <w:rFonts w:ascii="Garamond" w:hAnsi="Garamond"/>
          </w:rPr>
          <w:t>Phenotype</w:t>
        </w:r>
      </w:ins>
    </w:p>
    <w:p w14:paraId="65C69B0B" w14:textId="2937AEED" w:rsidR="00D5463C" w:rsidRPr="00755270" w:rsidRDefault="00D5463C">
      <w:pPr>
        <w:pStyle w:val="ListParagraph"/>
        <w:numPr>
          <w:ilvl w:val="0"/>
          <w:numId w:val="59"/>
        </w:numPr>
        <w:ind w:leftChars="300" w:left="960"/>
        <w:rPr>
          <w:ins w:id="1760" w:author="Poissonfish Chen" w:date="2017-09-12T00:00:00Z"/>
          <w:rFonts w:ascii="Garamond" w:hAnsi="Garamond"/>
          <w:rPrChange w:id="1761" w:author="Poissonfish Chen" w:date="2017-09-12T14:37:00Z">
            <w:rPr>
              <w:ins w:id="1762" w:author="Poissonfish Chen" w:date="2017-09-12T00:00:00Z"/>
            </w:rPr>
          </w:rPrChange>
        </w:rPr>
      </w:pPr>
      <w:ins w:id="1763" w:author="Poissonfish Chen" w:date="2017-09-12T00:00:00Z">
        <w:r w:rsidRPr="00755270">
          <w:rPr>
            <w:rFonts w:ascii="Garamond" w:hAnsi="Garamond"/>
          </w:rPr>
          <w:t>Genotype (.hmp)</w:t>
        </w:r>
      </w:ins>
    </w:p>
    <w:p w14:paraId="0F36E5D7" w14:textId="6FC49DA3" w:rsidR="00D5463C" w:rsidRPr="00755270" w:rsidRDefault="00D5463C" w:rsidP="00D5463C">
      <w:pPr>
        <w:pStyle w:val="Heading3"/>
        <w:ind w:leftChars="120" w:left="240"/>
        <w:rPr>
          <w:ins w:id="1764" w:author="Poissonfish Chen" w:date="2017-09-12T00:00:00Z"/>
          <w:rFonts w:ascii="Garamond" w:hAnsi="Garamond"/>
        </w:rPr>
      </w:pPr>
      <w:bookmarkStart w:id="1765" w:name="_Toc492991166"/>
      <w:ins w:id="1766" w:author="Poissonfish Chen" w:date="2017-09-12T00:00:00Z">
        <w:r w:rsidRPr="00755270">
          <w:rPr>
            <w:rFonts w:ascii="Garamond" w:hAnsi="Garamond"/>
            <w:b/>
          </w:rPr>
          <w:t>Implemented package</w:t>
        </w:r>
        <w:r w:rsidRPr="00755270">
          <w:rPr>
            <w:rFonts w:ascii="Garamond" w:hAnsi="Garamond"/>
          </w:rPr>
          <w:t xml:space="preserve">: </w:t>
        </w:r>
      </w:ins>
      <w:ins w:id="1767" w:author="Poissonfish Chen" w:date="2017-09-12T00:01:00Z">
        <w:r w:rsidRPr="00755270">
          <w:rPr>
            <w:rFonts w:ascii="Garamond" w:hAnsi="Garamond"/>
          </w:rPr>
          <w:t>BGLR</w:t>
        </w:r>
      </w:ins>
      <w:bookmarkEnd w:id="1765"/>
    </w:p>
    <w:p w14:paraId="481C31B6" w14:textId="77777777" w:rsidR="00D5463C" w:rsidRPr="00755270" w:rsidRDefault="00D5463C" w:rsidP="00D5463C">
      <w:pPr>
        <w:rPr>
          <w:ins w:id="1768" w:author="Poissonfish Chen" w:date="2017-09-12T00:00:00Z"/>
          <w:rFonts w:ascii="Garamond" w:hAnsi="Garamond"/>
          <w:rPrChange w:id="1769" w:author="Poissonfish Chen" w:date="2017-09-12T14:37:00Z">
            <w:rPr>
              <w:ins w:id="1770" w:author="Poissonfish Chen" w:date="2017-09-12T00:00:00Z"/>
            </w:rPr>
          </w:rPrChange>
        </w:rPr>
      </w:pPr>
    </w:p>
    <w:p w14:paraId="7CABED54" w14:textId="77777777" w:rsidR="00D5463C" w:rsidRPr="00755270" w:rsidRDefault="00D5463C" w:rsidP="00D5463C">
      <w:pPr>
        <w:rPr>
          <w:ins w:id="1771" w:author="Poissonfish Chen" w:date="2017-09-12T00:00:00Z"/>
          <w:rFonts w:ascii="Garamond" w:hAnsi="Garamond"/>
        </w:rPr>
      </w:pPr>
      <w:ins w:id="1772" w:author="Poissonfish Chen" w:date="2017-09-12T00:00:00Z">
        <w:r w:rsidRPr="00755270">
          <w:rPr>
            <w:rFonts w:ascii="Garamond" w:hAnsi="Garamond"/>
          </w:rPr>
          <w:t>Step 1: Drag all the required files into iPat</w:t>
        </w:r>
        <w:r w:rsidRPr="00755270">
          <w:rPr>
            <w:rFonts w:ascii="Garamond" w:hAnsi="Garamond"/>
          </w:rPr>
          <w:tab/>
        </w:r>
        <w:r w:rsidRPr="00755270">
          <w:rPr>
            <w:rFonts w:ascii="Garamond" w:hAnsi="Garamond"/>
          </w:rPr>
          <w:tab/>
        </w:r>
        <w:r w:rsidRPr="00755270">
          <w:rPr>
            <w:rFonts w:ascii="Garamond" w:hAnsi="Garamond"/>
          </w:rPr>
          <w:tab/>
          <w:t>Step 2: Create a new project for files</w:t>
        </w:r>
      </w:ins>
    </w:p>
    <w:p w14:paraId="6ABCA407" w14:textId="50FBB7BC" w:rsidR="00D5463C" w:rsidRPr="00755270" w:rsidRDefault="00F34BFC" w:rsidP="00D5463C">
      <w:pPr>
        <w:rPr>
          <w:ins w:id="1773" w:author="Poissonfish Chen" w:date="2017-09-12T00:00:00Z"/>
          <w:rFonts w:ascii="Garamond" w:hAnsi="Garamond"/>
        </w:rPr>
      </w:pPr>
      <w:ins w:id="1774" w:author="Poissonfish Chen" w:date="2017-09-12T00:05:00Z">
        <w:r w:rsidRPr="00755270">
          <w:rPr>
            <w:rFonts w:ascii="Garamond" w:hAnsi="Garamond"/>
            <w:noProof/>
            <w:rPrChange w:id="1775" w:author="Poissonfish Chen" w:date="2017-09-12T14:37:00Z">
              <w:rPr>
                <w:noProof/>
              </w:rPr>
            </w:rPrChange>
          </w:rPr>
          <w:drawing>
            <wp:inline distT="0" distB="0" distL="0" distR="0" wp14:anchorId="4A17945C" wp14:editId="205B4FF9">
              <wp:extent cx="2880000" cy="1680847"/>
              <wp:effectExtent l="0" t="0" r="0" b="0"/>
              <wp:docPr id="1073741880" name="Picture 107374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0000" cy="1680847"/>
                      </a:xfrm>
                      <a:prstGeom prst="rect">
                        <a:avLst/>
                      </a:prstGeom>
                    </pic:spPr>
                  </pic:pic>
                </a:graphicData>
              </a:graphic>
            </wp:inline>
          </w:drawing>
        </w:r>
      </w:ins>
      <w:ins w:id="1776" w:author="Poissonfish Chen" w:date="2017-09-12T00:00:00Z">
        <w:r w:rsidR="00D5463C" w:rsidRPr="00755270">
          <w:rPr>
            <w:rFonts w:ascii="Garamond" w:hAnsi="Garamond"/>
          </w:rPr>
          <w:tab/>
        </w:r>
      </w:ins>
      <w:ins w:id="1777" w:author="Poissonfish Chen" w:date="2017-09-12T00:06:00Z">
        <w:r w:rsidR="00162DD3" w:rsidRPr="00755270">
          <w:rPr>
            <w:rFonts w:ascii="Garamond" w:hAnsi="Garamond"/>
            <w:noProof/>
            <w:rPrChange w:id="1778" w:author="Poissonfish Chen" w:date="2017-09-12T14:37:00Z">
              <w:rPr>
                <w:noProof/>
              </w:rPr>
            </w:rPrChange>
          </w:rPr>
          <w:drawing>
            <wp:inline distT="0" distB="0" distL="0" distR="0" wp14:anchorId="63C48208" wp14:editId="786560DF">
              <wp:extent cx="2880000" cy="1684731"/>
              <wp:effectExtent l="0" t="0" r="0" b="0"/>
              <wp:docPr id="1073741881" name="Picture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0000" cy="1684731"/>
                      </a:xfrm>
                      <a:prstGeom prst="rect">
                        <a:avLst/>
                      </a:prstGeom>
                    </pic:spPr>
                  </pic:pic>
                </a:graphicData>
              </a:graphic>
            </wp:inline>
          </w:drawing>
        </w:r>
      </w:ins>
    </w:p>
    <w:p w14:paraId="0907B941" w14:textId="77777777" w:rsidR="000E5FCB" w:rsidRPr="00755270" w:rsidRDefault="000E5FCB" w:rsidP="00162DD3">
      <w:pPr>
        <w:rPr>
          <w:ins w:id="1779" w:author="Poissonfish Chen" w:date="2017-09-12T00:21:00Z"/>
          <w:rFonts w:ascii="Garamond" w:hAnsi="Garamond"/>
        </w:rPr>
      </w:pPr>
    </w:p>
    <w:p w14:paraId="51E67EDE" w14:textId="77777777" w:rsidR="00162DD3" w:rsidRPr="00755270" w:rsidRDefault="00162DD3" w:rsidP="00162DD3">
      <w:pPr>
        <w:rPr>
          <w:ins w:id="1780" w:author="Poissonfish Chen" w:date="2017-09-12T00:07:00Z"/>
          <w:rFonts w:ascii="Garamond" w:hAnsi="Garamond"/>
        </w:rPr>
      </w:pPr>
      <w:ins w:id="1781" w:author="Poissonfish Chen" w:date="2017-09-12T00:07:00Z">
        <w:r w:rsidRPr="00755270">
          <w:rPr>
            <w:rFonts w:ascii="Garamond" w:hAnsi="Garamond"/>
          </w:rPr>
          <w:lastRenderedPageBreak/>
          <w:t>Step 3: Drag files and hover over the project to build a group</w:t>
        </w:r>
        <w:r w:rsidRPr="00755270">
          <w:rPr>
            <w:rFonts w:ascii="Garamond" w:hAnsi="Garamond"/>
          </w:rPr>
          <w:tab/>
          <w:t>Step 4: Right click on the project and choose "GWAS"</w:t>
        </w:r>
      </w:ins>
    </w:p>
    <w:p w14:paraId="580E4284" w14:textId="79005A21" w:rsidR="00162DD3" w:rsidRPr="00755270" w:rsidRDefault="000E5FCB" w:rsidP="00162DD3">
      <w:pPr>
        <w:rPr>
          <w:ins w:id="1782" w:author="Poissonfish Chen" w:date="2017-09-12T00:07:00Z"/>
          <w:rFonts w:ascii="Garamond" w:hAnsi="Garamond"/>
        </w:rPr>
      </w:pPr>
      <w:ins w:id="1783" w:author="Poissonfish Chen" w:date="2017-09-12T00:07:00Z">
        <w:r w:rsidRPr="00755270">
          <w:rPr>
            <w:rFonts w:ascii="Garamond" w:hAnsi="Garamond"/>
          </w:rPr>
          <w:t xml:space="preserve"> </w:t>
        </w:r>
      </w:ins>
      <w:ins w:id="1784" w:author="Poissonfish Chen" w:date="2017-09-12T00:23:00Z">
        <w:r w:rsidRPr="00755270">
          <w:rPr>
            <w:rFonts w:ascii="Garamond" w:hAnsi="Garamond"/>
            <w:noProof/>
            <w:rPrChange w:id="1785" w:author="Poissonfish Chen" w:date="2017-09-12T14:37:00Z">
              <w:rPr>
                <w:rFonts w:ascii="Garamond" w:hAnsi="Garamond"/>
                <w:noProof/>
              </w:rPr>
            </w:rPrChange>
          </w:rPr>
          <w:drawing>
            <wp:inline distT="0" distB="0" distL="0" distR="0" wp14:anchorId="4D2232D3" wp14:editId="5D2F6CEC">
              <wp:extent cx="2880000" cy="169997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0000" cy="1699971"/>
                      </a:xfrm>
                      <a:prstGeom prst="rect">
                        <a:avLst/>
                      </a:prstGeom>
                    </pic:spPr>
                  </pic:pic>
                </a:graphicData>
              </a:graphic>
            </wp:inline>
          </w:drawing>
        </w:r>
      </w:ins>
      <w:ins w:id="1786" w:author="Poissonfish Chen" w:date="2017-09-12T00:24:00Z">
        <w:r w:rsidRPr="00755270">
          <w:rPr>
            <w:rFonts w:ascii="Garamond" w:hAnsi="Garamond"/>
            <w:noProof/>
            <w:rPrChange w:id="1787" w:author="Poissonfish Chen" w:date="2017-09-12T14:37:00Z">
              <w:rPr>
                <w:noProof/>
              </w:rPr>
            </w:rPrChange>
          </w:rPr>
          <w:t xml:space="preserve"> </w:t>
        </w:r>
      </w:ins>
      <w:ins w:id="1788" w:author="Poissonfish Chen" w:date="2017-09-12T00:25:00Z">
        <w:r w:rsidRPr="00755270">
          <w:rPr>
            <w:rFonts w:ascii="Garamond" w:hAnsi="Garamond"/>
            <w:noProof/>
            <w:rPrChange w:id="1789" w:author="Poissonfish Chen" w:date="2017-09-12T14:37:00Z">
              <w:rPr>
                <w:noProof/>
              </w:rPr>
            </w:rPrChange>
          </w:rPr>
          <w:tab/>
        </w:r>
      </w:ins>
      <w:ins w:id="1790" w:author="Poissonfish Chen" w:date="2017-09-12T00:24:00Z">
        <w:r w:rsidRPr="00755270">
          <w:rPr>
            <w:rFonts w:ascii="Garamond" w:hAnsi="Garamond"/>
            <w:noProof/>
            <w:rPrChange w:id="1791" w:author="Poissonfish Chen" w:date="2017-09-12T14:37:00Z">
              <w:rPr>
                <w:noProof/>
              </w:rPr>
            </w:rPrChange>
          </w:rPr>
          <w:drawing>
            <wp:inline distT="0" distB="0" distL="0" distR="0" wp14:anchorId="650E8BE6" wp14:editId="575F8C20">
              <wp:extent cx="2880000" cy="1684731"/>
              <wp:effectExtent l="0" t="0" r="0" b="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000" cy="1684731"/>
                      </a:xfrm>
                      <a:prstGeom prst="rect">
                        <a:avLst/>
                      </a:prstGeom>
                    </pic:spPr>
                  </pic:pic>
                </a:graphicData>
              </a:graphic>
            </wp:inline>
          </w:drawing>
        </w:r>
      </w:ins>
    </w:p>
    <w:p w14:paraId="4F7893E4" w14:textId="42673073" w:rsidR="00162DD3" w:rsidRPr="00755270" w:rsidRDefault="00162DD3" w:rsidP="00162DD3">
      <w:pPr>
        <w:rPr>
          <w:ins w:id="1792" w:author="Poissonfish Chen" w:date="2017-09-12T00:07:00Z"/>
          <w:rFonts w:ascii="Garamond" w:hAnsi="Garamond"/>
        </w:rPr>
      </w:pPr>
      <w:ins w:id="1793" w:author="Poissonfish Chen" w:date="2017-09-12T00:07:00Z">
        <w:r w:rsidRPr="00755270">
          <w:rPr>
            <w:rFonts w:ascii="Garamond" w:hAnsi="Garamond"/>
          </w:rPr>
          <w:t>Step 5: Drag "</w:t>
        </w:r>
      </w:ins>
      <w:ins w:id="1794" w:author="Poissonfish Chen" w:date="2017-09-12T00:25:00Z">
        <w:r w:rsidR="000E5FCB" w:rsidRPr="00755270">
          <w:rPr>
            <w:rFonts w:ascii="Garamond" w:hAnsi="Garamond"/>
          </w:rPr>
          <w:t>PLINK</w:t>
        </w:r>
      </w:ins>
      <w:ins w:id="1795" w:author="Poissonfish Chen" w:date="2017-09-12T00:07:00Z">
        <w:r w:rsidRPr="00755270">
          <w:rPr>
            <w:rFonts w:ascii="Garamond" w:hAnsi="Garamond"/>
          </w:rPr>
          <w:t>" to the left, then close the window</w:t>
        </w:r>
        <w:r w:rsidRPr="00755270">
          <w:rPr>
            <w:rFonts w:ascii="Garamond" w:hAnsi="Garamond"/>
          </w:rPr>
          <w:tab/>
          <w:t>Step 6:</w:t>
        </w:r>
      </w:ins>
      <w:ins w:id="1796" w:author="Poissonfish Chen" w:date="2017-09-12T00:30:00Z">
        <w:r w:rsidR="000E5FCB" w:rsidRPr="00755270">
          <w:rPr>
            <w:rFonts w:ascii="Garamond" w:hAnsi="Garamond"/>
          </w:rPr>
          <w:t xml:space="preserve"> Right click on the project and choose "GS"</w:t>
        </w:r>
      </w:ins>
    </w:p>
    <w:p w14:paraId="0713289C" w14:textId="356177D7" w:rsidR="000E5FCB" w:rsidRPr="00755270" w:rsidRDefault="000E5FCB" w:rsidP="00162DD3">
      <w:pPr>
        <w:jc w:val="left"/>
        <w:rPr>
          <w:ins w:id="1797" w:author="Poissonfish Chen" w:date="2017-09-12T00:27:00Z"/>
          <w:rFonts w:ascii="Garamond" w:hAnsi="Garamond"/>
          <w:noProof/>
          <w:rPrChange w:id="1798" w:author="Poissonfish Chen" w:date="2017-09-12T14:37:00Z">
            <w:rPr>
              <w:ins w:id="1799" w:author="Poissonfish Chen" w:date="2017-09-12T00:27:00Z"/>
              <w:noProof/>
            </w:rPr>
          </w:rPrChange>
        </w:rPr>
      </w:pPr>
      <w:ins w:id="1800" w:author="Poissonfish Chen" w:date="2017-09-12T00:26:00Z">
        <w:r w:rsidRPr="00755270">
          <w:rPr>
            <w:rFonts w:ascii="Garamond" w:hAnsi="Garamond"/>
            <w:noProof/>
            <w:rPrChange w:id="1801" w:author="Poissonfish Chen" w:date="2017-09-12T14:37:00Z">
              <w:rPr>
                <w:noProof/>
              </w:rPr>
            </w:rPrChange>
          </w:rPr>
          <w:drawing>
            <wp:inline distT="0" distB="0" distL="0" distR="0" wp14:anchorId="5693BF0A" wp14:editId="61BD0B84">
              <wp:extent cx="2451600" cy="2068522"/>
              <wp:effectExtent l="0" t="0" r="12700"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1600" cy="2068522"/>
                      </a:xfrm>
                      <a:prstGeom prst="rect">
                        <a:avLst/>
                      </a:prstGeom>
                    </pic:spPr>
                  </pic:pic>
                </a:graphicData>
              </a:graphic>
            </wp:inline>
          </w:drawing>
        </w:r>
      </w:ins>
      <w:ins w:id="1802" w:author="Poissonfish Chen" w:date="2017-09-12T00:27:00Z">
        <w:r w:rsidRPr="00755270">
          <w:rPr>
            <w:rFonts w:ascii="Garamond" w:hAnsi="Garamond"/>
            <w:noProof/>
            <w:rPrChange w:id="1803" w:author="Poissonfish Chen" w:date="2017-09-12T14:37:00Z">
              <w:rPr>
                <w:noProof/>
              </w:rPr>
            </w:rPrChange>
          </w:rPr>
          <w:tab/>
        </w:r>
      </w:ins>
      <w:ins w:id="1804" w:author="Poissonfish Chen" w:date="2017-09-12T00:31:00Z">
        <w:r w:rsidRPr="00755270">
          <w:rPr>
            <w:rFonts w:ascii="Garamond" w:hAnsi="Garamond"/>
            <w:noProof/>
            <w:rPrChange w:id="1805" w:author="Poissonfish Chen" w:date="2017-09-12T14:37:00Z">
              <w:rPr>
                <w:noProof/>
              </w:rPr>
            </w:rPrChange>
          </w:rPr>
          <w:tab/>
        </w:r>
      </w:ins>
      <w:ins w:id="1806" w:author="Poissonfish Chen" w:date="2017-09-12T00:29:00Z">
        <w:r w:rsidRPr="00755270">
          <w:rPr>
            <w:rFonts w:ascii="Garamond" w:hAnsi="Garamond"/>
            <w:noProof/>
            <w:rPrChange w:id="1807" w:author="Poissonfish Chen" w:date="2017-09-12T14:37:00Z">
              <w:rPr>
                <w:noProof/>
              </w:rPr>
            </w:rPrChange>
          </w:rPr>
          <w:drawing>
            <wp:inline distT="0" distB="0" distL="0" distR="0" wp14:anchorId="29DB889E" wp14:editId="1AC8DB9E">
              <wp:extent cx="2880000" cy="1690110"/>
              <wp:effectExtent l="0" t="0" r="0" b="1206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0000" cy="1690110"/>
                      </a:xfrm>
                      <a:prstGeom prst="rect">
                        <a:avLst/>
                      </a:prstGeom>
                    </pic:spPr>
                  </pic:pic>
                </a:graphicData>
              </a:graphic>
            </wp:inline>
          </w:drawing>
        </w:r>
      </w:ins>
    </w:p>
    <w:p w14:paraId="0D334EBA" w14:textId="524BC43F" w:rsidR="00162DD3" w:rsidRPr="00755270" w:rsidRDefault="00162DD3" w:rsidP="00162DD3">
      <w:pPr>
        <w:jc w:val="left"/>
        <w:rPr>
          <w:ins w:id="1808" w:author="Poissonfish Chen" w:date="2017-09-12T00:07:00Z"/>
          <w:rFonts w:ascii="Garamond" w:hAnsi="Garamond"/>
        </w:rPr>
      </w:pPr>
      <w:ins w:id="1809" w:author="Poissonfish Chen" w:date="2017-09-12T00:07:00Z">
        <w:r w:rsidRPr="00755270">
          <w:rPr>
            <w:rFonts w:ascii="Garamond" w:hAnsi="Garamond"/>
            <w:noProof/>
            <w:rPrChange w:id="1810" w:author="Poissonfish Chen" w:date="2017-09-12T14:37:00Z">
              <w:rPr>
                <w:noProof/>
              </w:rPr>
            </w:rPrChange>
          </w:rPr>
          <w:t xml:space="preserve">Step 7: </w:t>
        </w:r>
      </w:ins>
      <w:ins w:id="1811" w:author="Poissonfish Chen" w:date="2017-09-12T00:32:00Z">
        <w:r w:rsidR="003E5129" w:rsidRPr="00755270">
          <w:rPr>
            <w:rFonts w:ascii="Garamond" w:hAnsi="Garamond"/>
          </w:rPr>
          <w:t>Drag "BGLR" to the left, then close the window</w:t>
        </w:r>
      </w:ins>
      <w:ins w:id="1812" w:author="Poissonfish Chen" w:date="2017-09-12T00:07:00Z">
        <w:r w:rsidRPr="00755270">
          <w:rPr>
            <w:rFonts w:ascii="Garamond" w:hAnsi="Garamond"/>
            <w:noProof/>
            <w:rPrChange w:id="1813" w:author="Poissonfish Chen" w:date="2017-09-12T14:37:00Z">
              <w:rPr>
                <w:noProof/>
              </w:rPr>
            </w:rPrChange>
          </w:rPr>
          <w:t xml:space="preserve"> </w:t>
        </w:r>
      </w:ins>
      <w:ins w:id="1814" w:author="Poissonfish Chen" w:date="2017-09-12T00:33:00Z">
        <w:r w:rsidR="003E5129" w:rsidRPr="00755270">
          <w:rPr>
            <w:rFonts w:ascii="Garamond" w:hAnsi="Garamond"/>
            <w:noProof/>
            <w:rPrChange w:id="1815" w:author="Poissonfish Chen" w:date="2017-09-12T14:37:00Z">
              <w:rPr>
                <w:noProof/>
              </w:rPr>
            </w:rPrChange>
          </w:rPr>
          <w:tab/>
          <w:t xml:space="preserve">Step 8: </w:t>
        </w:r>
      </w:ins>
      <w:ins w:id="1816" w:author="Poissonfish Chen" w:date="2017-09-12T00:46:00Z">
        <w:r w:rsidR="00F876F1" w:rsidRPr="00755270">
          <w:rPr>
            <w:rFonts w:ascii="Garamond" w:hAnsi="Garamond"/>
          </w:rPr>
          <w:t>Click</w:t>
        </w:r>
      </w:ins>
      <w:ins w:id="1817" w:author="Poissonfish Chen" w:date="2017-09-12T00:33:00Z">
        <w:r w:rsidR="003E5129" w:rsidRPr="00755270">
          <w:rPr>
            <w:rFonts w:ascii="Garamond" w:hAnsi="Garamond"/>
          </w:rPr>
          <w:t xml:space="preserve"> on </w:t>
        </w:r>
      </w:ins>
      <w:ins w:id="1818" w:author="Poissonfish Chen" w:date="2017-09-12T00:46:00Z">
        <w:r w:rsidR="00F876F1" w:rsidRPr="00755270">
          <w:rPr>
            <w:rFonts w:ascii="Garamond" w:hAnsi="Garamond"/>
          </w:rPr>
          <w:t>the left to</w:t>
        </w:r>
      </w:ins>
      <w:ins w:id="1819" w:author="Poissonfish Chen" w:date="2017-09-12T00:47:00Z">
        <w:r w:rsidR="00F876F1" w:rsidRPr="00755270">
          <w:rPr>
            <w:rFonts w:ascii="Garamond" w:hAnsi="Garamond"/>
          </w:rPr>
          <w:t xml:space="preserve"> further define GS</w:t>
        </w:r>
      </w:ins>
    </w:p>
    <w:p w14:paraId="144D8E1A" w14:textId="12B16D16" w:rsidR="000E5FCB" w:rsidRPr="00755270" w:rsidRDefault="003E5129">
      <w:pPr>
        <w:rPr>
          <w:ins w:id="1820" w:author="Poissonfish Chen" w:date="2017-09-12T00:35:00Z"/>
          <w:smallCaps/>
          <w:rPrChange w:id="1821" w:author="Poissonfish Chen" w:date="2017-09-12T14:37:00Z">
            <w:rPr>
              <w:ins w:id="1822" w:author="Poissonfish Chen" w:date="2017-09-12T00:35:00Z"/>
              <w:rFonts w:ascii="Garamond" w:hAnsi="Garamond"/>
              <w:smallCaps w:val="0"/>
              <w:spacing w:val="0"/>
              <w:sz w:val="20"/>
              <w:szCs w:val="20"/>
            </w:rPr>
          </w:rPrChange>
        </w:rPr>
        <w:pPrChange w:id="1823" w:author="Poissonfish Chen" w:date="2017-09-12T14:38:00Z">
          <w:pPr>
            <w:pStyle w:val="Heading1"/>
          </w:pPr>
        </w:pPrChange>
      </w:pPr>
      <w:ins w:id="1824" w:author="Poissonfish Chen" w:date="2017-09-12T00:32:00Z">
        <w:r w:rsidRPr="00755270">
          <w:rPr>
            <w:noProof/>
            <w:rPrChange w:id="1825" w:author="Poissonfish Chen" w:date="2017-09-12T14:37:00Z">
              <w:rPr>
                <w:rFonts w:ascii="Garamond" w:hAnsi="Garamond"/>
                <w:smallCaps w:val="0"/>
                <w:noProof/>
              </w:rPr>
            </w:rPrChange>
          </w:rPr>
          <w:drawing>
            <wp:inline distT="0" distB="0" distL="0" distR="0" wp14:anchorId="0FD1E6C6" wp14:editId="2054E7BD">
              <wp:extent cx="2412000" cy="2018342"/>
              <wp:effectExtent l="0" t="0" r="1270" b="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12000" cy="2018342"/>
                      </a:xfrm>
                      <a:prstGeom prst="rect">
                        <a:avLst/>
                      </a:prstGeom>
                    </pic:spPr>
                  </pic:pic>
                </a:graphicData>
              </a:graphic>
            </wp:inline>
          </w:drawing>
        </w:r>
      </w:ins>
      <w:ins w:id="1826" w:author="Poissonfish Chen" w:date="2017-09-12T00:45:00Z">
        <w:r w:rsidR="00F876F1" w:rsidRPr="00755270">
          <w:rPr>
            <w:noProof/>
            <w:rPrChange w:id="1827" w:author="Poissonfish Chen" w:date="2017-09-12T14:37:00Z">
              <w:rPr>
                <w:noProof/>
              </w:rPr>
            </w:rPrChange>
          </w:rPr>
          <w:t xml:space="preserve"> </w:t>
        </w:r>
        <w:r w:rsidR="00F876F1" w:rsidRPr="00755270">
          <w:rPr>
            <w:noProof/>
            <w:rPrChange w:id="1828" w:author="Poissonfish Chen" w:date="2017-09-12T14:37:00Z">
              <w:rPr>
                <w:noProof/>
              </w:rPr>
            </w:rPrChange>
          </w:rPr>
          <w:tab/>
        </w:r>
        <w:r w:rsidR="00F876F1" w:rsidRPr="00755270">
          <w:rPr>
            <w:noProof/>
            <w:rPrChange w:id="1829" w:author="Poissonfish Chen" w:date="2017-09-12T14:37:00Z">
              <w:rPr>
                <w:noProof/>
              </w:rPr>
            </w:rPrChange>
          </w:rPr>
          <w:tab/>
        </w:r>
      </w:ins>
      <w:ins w:id="1830" w:author="Poissonfish Chen" w:date="2017-09-12T00:46:00Z">
        <w:r w:rsidR="00F876F1" w:rsidRPr="00755270">
          <w:rPr>
            <w:noProof/>
            <w:rPrChange w:id="1831" w:author="Poissonfish Chen" w:date="2017-09-12T14:37:00Z">
              <w:rPr>
                <w:noProof/>
              </w:rPr>
            </w:rPrChange>
          </w:rPr>
          <w:drawing>
            <wp:inline distT="0" distB="0" distL="0" distR="0" wp14:anchorId="3BB297B8" wp14:editId="41D22A10">
              <wp:extent cx="2412000" cy="2036110"/>
              <wp:effectExtent l="0" t="0" r="127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12000" cy="2036110"/>
                      </a:xfrm>
                      <a:prstGeom prst="rect">
                        <a:avLst/>
                      </a:prstGeom>
                    </pic:spPr>
                  </pic:pic>
                </a:graphicData>
              </a:graphic>
            </wp:inline>
          </w:drawing>
        </w:r>
      </w:ins>
    </w:p>
    <w:p w14:paraId="033506FE" w14:textId="77777777" w:rsidR="003E5129" w:rsidRPr="00755270" w:rsidRDefault="003E5129">
      <w:pPr>
        <w:rPr>
          <w:ins w:id="1832" w:author="Poissonfish Chen" w:date="2017-09-12T01:04:00Z"/>
          <w:rFonts w:ascii="Garamond" w:hAnsi="Garamond"/>
          <w:rPrChange w:id="1833" w:author="Poissonfish Chen" w:date="2017-09-12T14:37:00Z">
            <w:rPr>
              <w:ins w:id="1834" w:author="Poissonfish Chen" w:date="2017-09-12T01:04:00Z"/>
            </w:rPr>
          </w:rPrChange>
        </w:rPr>
        <w:pPrChange w:id="1835" w:author="Poissonfish Chen" w:date="2017-09-12T00:35:00Z">
          <w:pPr>
            <w:pStyle w:val="Heading1"/>
          </w:pPr>
        </w:pPrChange>
      </w:pPr>
    </w:p>
    <w:p w14:paraId="65301250" w14:textId="77777777" w:rsidR="007805A3" w:rsidRPr="00755270" w:rsidRDefault="007805A3">
      <w:pPr>
        <w:rPr>
          <w:ins w:id="1836" w:author="Poissonfish Chen" w:date="2017-09-12T01:04:00Z"/>
          <w:rFonts w:ascii="Garamond" w:hAnsi="Garamond"/>
          <w:rPrChange w:id="1837" w:author="Poissonfish Chen" w:date="2017-09-12T14:37:00Z">
            <w:rPr>
              <w:ins w:id="1838" w:author="Poissonfish Chen" w:date="2017-09-12T01:04:00Z"/>
            </w:rPr>
          </w:rPrChange>
        </w:rPr>
        <w:pPrChange w:id="1839" w:author="Poissonfish Chen" w:date="2017-09-12T00:35:00Z">
          <w:pPr>
            <w:pStyle w:val="Heading1"/>
          </w:pPr>
        </w:pPrChange>
      </w:pPr>
    </w:p>
    <w:p w14:paraId="003B8073" w14:textId="77777777" w:rsidR="007805A3" w:rsidRPr="00755270" w:rsidRDefault="007805A3">
      <w:pPr>
        <w:rPr>
          <w:ins w:id="1840" w:author="Poissonfish Chen" w:date="2017-09-12T01:04:00Z"/>
          <w:rFonts w:ascii="Garamond" w:hAnsi="Garamond"/>
          <w:rPrChange w:id="1841" w:author="Poissonfish Chen" w:date="2017-09-12T14:37:00Z">
            <w:rPr>
              <w:ins w:id="1842" w:author="Poissonfish Chen" w:date="2017-09-12T01:04:00Z"/>
            </w:rPr>
          </w:rPrChange>
        </w:rPr>
        <w:pPrChange w:id="1843" w:author="Poissonfish Chen" w:date="2017-09-12T00:35:00Z">
          <w:pPr>
            <w:pStyle w:val="Heading1"/>
          </w:pPr>
        </w:pPrChange>
      </w:pPr>
    </w:p>
    <w:p w14:paraId="05BB7926" w14:textId="77777777" w:rsidR="007805A3" w:rsidRDefault="007805A3">
      <w:pPr>
        <w:rPr>
          <w:ins w:id="1844" w:author="Poissonfish Chen" w:date="2017-09-12T14:37:00Z"/>
          <w:rFonts w:ascii="Garamond" w:hAnsi="Garamond"/>
        </w:rPr>
        <w:pPrChange w:id="1845" w:author="Poissonfish Chen" w:date="2017-09-12T00:35:00Z">
          <w:pPr>
            <w:pStyle w:val="Heading1"/>
          </w:pPr>
        </w:pPrChange>
      </w:pPr>
    </w:p>
    <w:p w14:paraId="774C4B2B" w14:textId="77777777" w:rsidR="00755270" w:rsidRPr="00755270" w:rsidRDefault="00755270">
      <w:pPr>
        <w:rPr>
          <w:ins w:id="1846" w:author="Poissonfish Chen" w:date="2017-09-12T01:04:00Z"/>
          <w:rFonts w:ascii="Garamond" w:hAnsi="Garamond"/>
          <w:rPrChange w:id="1847" w:author="Poissonfish Chen" w:date="2017-09-12T14:37:00Z">
            <w:rPr>
              <w:ins w:id="1848" w:author="Poissonfish Chen" w:date="2017-09-12T01:04:00Z"/>
            </w:rPr>
          </w:rPrChange>
        </w:rPr>
        <w:pPrChange w:id="1849" w:author="Poissonfish Chen" w:date="2017-09-12T00:35:00Z">
          <w:pPr>
            <w:pStyle w:val="Heading1"/>
          </w:pPr>
        </w:pPrChange>
      </w:pPr>
    </w:p>
    <w:p w14:paraId="04235138" w14:textId="77777777" w:rsidR="007805A3" w:rsidRPr="00755270" w:rsidRDefault="007805A3">
      <w:pPr>
        <w:rPr>
          <w:ins w:id="1850" w:author="Poissonfish Chen" w:date="2017-09-12T00:35:00Z"/>
          <w:rFonts w:ascii="Garamond" w:hAnsi="Garamond"/>
          <w:rPrChange w:id="1851" w:author="Poissonfish Chen" w:date="2017-09-12T14:37:00Z">
            <w:rPr>
              <w:ins w:id="1852" w:author="Poissonfish Chen" w:date="2017-09-12T00:35:00Z"/>
            </w:rPr>
          </w:rPrChange>
        </w:rPr>
        <w:pPrChange w:id="1853" w:author="Poissonfish Chen" w:date="2017-09-12T00:35:00Z">
          <w:pPr>
            <w:pStyle w:val="Heading1"/>
          </w:pPr>
        </w:pPrChange>
      </w:pPr>
    </w:p>
    <w:p w14:paraId="2459E2C4" w14:textId="2688B382" w:rsidR="003E5129" w:rsidRPr="00755270" w:rsidRDefault="003E5129">
      <w:pPr>
        <w:rPr>
          <w:ins w:id="1854" w:author="Poissonfish Chen" w:date="2017-09-12T00:35:00Z"/>
          <w:rFonts w:ascii="Garamond" w:hAnsi="Garamond"/>
          <w:rPrChange w:id="1855" w:author="Poissonfish Chen" w:date="2017-09-12T14:37:00Z">
            <w:rPr>
              <w:ins w:id="1856" w:author="Poissonfish Chen" w:date="2017-09-12T00:35:00Z"/>
            </w:rPr>
          </w:rPrChange>
        </w:rPr>
        <w:pPrChange w:id="1857" w:author="Poissonfish Chen" w:date="2017-09-12T00:35:00Z">
          <w:pPr>
            <w:pStyle w:val="Heading1"/>
          </w:pPr>
        </w:pPrChange>
      </w:pPr>
      <w:ins w:id="1858" w:author="Poissonfish Chen" w:date="2017-09-12T00:35:00Z">
        <w:r w:rsidRPr="00755270">
          <w:rPr>
            <w:rFonts w:ascii="Garamond" w:hAnsi="Garamond"/>
            <w:rPrChange w:id="1859" w:author="Poissonfish Chen" w:date="2017-09-12T14:37:00Z">
              <w:rPr/>
            </w:rPrChange>
          </w:rPr>
          <w:lastRenderedPageBreak/>
          <w:t>Step 9:</w:t>
        </w:r>
      </w:ins>
      <w:ins w:id="1860" w:author="Poissonfish Chen" w:date="2017-09-12T00:47:00Z">
        <w:r w:rsidR="00FA628B" w:rsidRPr="00755270">
          <w:rPr>
            <w:rFonts w:ascii="Garamond" w:hAnsi="Garamond"/>
            <w:rPrChange w:id="1861" w:author="Poissonfish Chen" w:date="2017-09-12T14:37:00Z">
              <w:rPr/>
            </w:rPrChange>
          </w:rPr>
          <w:t xml:space="preserve"> </w:t>
        </w:r>
      </w:ins>
      <w:ins w:id="1862" w:author="Poissonfish Chen" w:date="2017-09-12T01:05:00Z">
        <w:r w:rsidR="007805A3" w:rsidRPr="00755270">
          <w:rPr>
            <w:rFonts w:ascii="Garamond" w:hAnsi="Garamond"/>
            <w:rPrChange w:id="1863" w:author="Poissonfish Chen" w:date="2017-09-12T14:37:00Z">
              <w:rPr/>
            </w:rPrChange>
          </w:rPr>
          <w:t xml:space="preserve">Select </w:t>
        </w:r>
      </w:ins>
      <w:ins w:id="1864" w:author="Poissonfish Chen" w:date="2017-09-12T01:06:00Z">
        <w:r w:rsidR="007805A3" w:rsidRPr="00755270">
          <w:rPr>
            <w:rFonts w:ascii="Garamond" w:hAnsi="Garamond"/>
            <w:rPrChange w:id="1865" w:author="Poissonfish Chen" w:date="2017-09-12T14:37:00Z">
              <w:rPr/>
            </w:rPrChange>
          </w:rPr>
          <w:t>“GWAS-Assist</w:t>
        </w:r>
      </w:ins>
      <w:ins w:id="1866" w:author="Poissonfish Chen" w:date="2017-09-12T01:07:00Z">
        <w:r w:rsidR="007805A3" w:rsidRPr="00755270">
          <w:rPr>
            <w:rFonts w:ascii="Garamond" w:hAnsi="Garamond"/>
            <w:rPrChange w:id="1867" w:author="Poissonfish Chen" w:date="2017-09-12T14:37:00Z">
              <w:rPr/>
            </w:rPrChange>
          </w:rPr>
          <w:t>” tab and check “Enable GWAS-Assisted...” to enable GWAS-assisted GS feature</w:t>
        </w:r>
      </w:ins>
    </w:p>
    <w:p w14:paraId="275D3E4B" w14:textId="6FFBD786" w:rsidR="003E5129" w:rsidRPr="00755270" w:rsidRDefault="007805A3">
      <w:pPr>
        <w:rPr>
          <w:ins w:id="1868" w:author="Poissonfish Chen" w:date="2017-09-12T00:31:00Z"/>
          <w:rFonts w:ascii="Garamond" w:hAnsi="Garamond"/>
        </w:rPr>
        <w:pPrChange w:id="1869" w:author="Poissonfish Chen" w:date="2017-09-12T00:35:00Z">
          <w:pPr>
            <w:pStyle w:val="Heading1"/>
          </w:pPr>
        </w:pPrChange>
      </w:pPr>
      <w:ins w:id="1870" w:author="Poissonfish Chen" w:date="2017-09-12T01:06:00Z">
        <w:r w:rsidRPr="00755270">
          <w:rPr>
            <w:rFonts w:ascii="Garamond" w:hAnsi="Garamond"/>
            <w:noProof/>
            <w:rPrChange w:id="1871" w:author="Poissonfish Chen" w:date="2017-09-12T14:37:00Z">
              <w:rPr>
                <w:noProof/>
              </w:rPr>
            </w:rPrChange>
          </w:rPr>
          <w:drawing>
            <wp:inline distT="0" distB="0" distL="0" distR="0" wp14:anchorId="2B88210C" wp14:editId="1C25EC67">
              <wp:extent cx="2412000" cy="2043368"/>
              <wp:effectExtent l="0" t="0" r="1270"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12000" cy="2043368"/>
                      </a:xfrm>
                      <a:prstGeom prst="rect">
                        <a:avLst/>
                      </a:prstGeom>
                    </pic:spPr>
                  </pic:pic>
                </a:graphicData>
              </a:graphic>
            </wp:inline>
          </w:drawing>
        </w:r>
      </w:ins>
    </w:p>
    <w:p w14:paraId="7E514A31" w14:textId="77777777" w:rsidR="000E5FCB" w:rsidRPr="00755270" w:rsidRDefault="000E5FCB" w:rsidP="00FF0FD7">
      <w:pPr>
        <w:pStyle w:val="Heading1"/>
        <w:rPr>
          <w:ins w:id="1872" w:author="Poissonfish Chen" w:date="2017-09-12T00:31:00Z"/>
          <w:rFonts w:ascii="Garamond" w:hAnsi="Garamond"/>
          <w:smallCaps w:val="0"/>
          <w:spacing w:val="0"/>
          <w:sz w:val="20"/>
          <w:szCs w:val="20"/>
        </w:rPr>
      </w:pPr>
    </w:p>
    <w:p w14:paraId="0F983656" w14:textId="1319DC42" w:rsidR="000E5FCB" w:rsidRPr="00755270" w:rsidRDefault="007805A3" w:rsidP="000E5FCB">
      <w:pPr>
        <w:jc w:val="left"/>
        <w:rPr>
          <w:ins w:id="1873" w:author="Poissonfish Chen" w:date="2017-09-12T00:31:00Z"/>
          <w:rFonts w:ascii="Garamond" w:hAnsi="Garamond"/>
          <w:noProof/>
          <w:rPrChange w:id="1874" w:author="Poissonfish Chen" w:date="2017-09-12T14:37:00Z">
            <w:rPr>
              <w:ins w:id="1875" w:author="Poissonfish Chen" w:date="2017-09-12T00:31:00Z"/>
              <w:noProof/>
            </w:rPr>
          </w:rPrChange>
        </w:rPr>
      </w:pPr>
      <w:ins w:id="1876" w:author="Poissonfish Chen" w:date="2017-09-12T01:07:00Z">
        <w:r w:rsidRPr="00755270">
          <w:rPr>
            <w:rFonts w:ascii="Garamond" w:hAnsi="Garamond"/>
          </w:rPr>
          <w:t xml:space="preserve">Step 10: </w:t>
        </w:r>
      </w:ins>
      <w:ins w:id="1877" w:author="Poissonfish Chen" w:date="2017-09-12T00:31:00Z">
        <w:r w:rsidR="000E5FCB" w:rsidRPr="00755270">
          <w:rPr>
            <w:rFonts w:ascii="Garamond" w:hAnsi="Garamond"/>
          </w:rPr>
          <w:t>Right click on the project and choose “Run”</w:t>
        </w:r>
        <w:r w:rsidR="000E5FCB" w:rsidRPr="00755270">
          <w:rPr>
            <w:rFonts w:ascii="Garamond" w:hAnsi="Garamond"/>
          </w:rPr>
          <w:tab/>
        </w:r>
      </w:ins>
      <w:ins w:id="1878" w:author="Poissonfish Chen" w:date="2017-09-12T01:08:00Z">
        <w:r w:rsidRPr="00755270">
          <w:rPr>
            <w:rFonts w:ascii="Garamond" w:hAnsi="Garamond"/>
          </w:rPr>
          <w:tab/>
          <w:t>Step 11: Double click on the project to inspect results</w:t>
        </w:r>
      </w:ins>
    </w:p>
    <w:p w14:paraId="6D67DB85" w14:textId="4DF4473A" w:rsidR="007805A3" w:rsidRPr="00755270" w:rsidRDefault="007805A3">
      <w:pPr>
        <w:rPr>
          <w:ins w:id="1879" w:author="Poissonfish Chen" w:date="2017-09-12T01:11:00Z"/>
          <w:smallCaps/>
          <w:rPrChange w:id="1880" w:author="Poissonfish Chen" w:date="2017-09-12T14:37:00Z">
            <w:rPr>
              <w:ins w:id="1881" w:author="Poissonfish Chen" w:date="2017-09-12T01:11:00Z"/>
              <w:rFonts w:ascii="Garamond" w:hAnsi="Garamond"/>
              <w:smallCaps w:val="0"/>
            </w:rPr>
          </w:rPrChange>
        </w:rPr>
        <w:pPrChange w:id="1882" w:author="Poissonfish Chen" w:date="2017-09-12T14:38:00Z">
          <w:pPr>
            <w:pStyle w:val="Heading1"/>
          </w:pPr>
        </w:pPrChange>
      </w:pPr>
      <w:ins w:id="1883" w:author="Poissonfish Chen" w:date="2017-09-12T01:09:00Z">
        <w:r w:rsidRPr="00755270">
          <w:rPr>
            <w:noProof/>
            <w:rPrChange w:id="1884" w:author="Poissonfish Chen" w:date="2017-09-12T14:37:00Z">
              <w:rPr>
                <w:rFonts w:ascii="Garamond" w:hAnsi="Garamond"/>
                <w:smallCaps w:val="0"/>
                <w:noProof/>
              </w:rPr>
            </w:rPrChange>
          </w:rPr>
          <w:drawing>
            <wp:inline distT="0" distB="0" distL="0" distR="0" wp14:anchorId="1DB2A58D" wp14:editId="4A065CA9">
              <wp:extent cx="2880000" cy="1692799"/>
              <wp:effectExtent l="0" t="0" r="0" b="9525"/>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80000" cy="1692799"/>
                      </a:xfrm>
                      <a:prstGeom prst="rect">
                        <a:avLst/>
                      </a:prstGeom>
                    </pic:spPr>
                  </pic:pic>
                </a:graphicData>
              </a:graphic>
            </wp:inline>
          </w:drawing>
        </w:r>
        <w:r w:rsidRPr="00755270" w:rsidDel="002A3DC9">
          <w:rPr>
            <w:rPrChange w:id="1885" w:author="Poissonfish Chen" w:date="2017-09-12T14:37:00Z">
              <w:rPr>
                <w:rFonts w:ascii="Garamond" w:hAnsi="Garamond"/>
                <w:smallCaps w:val="0"/>
              </w:rPr>
            </w:rPrChange>
          </w:rPr>
          <w:t xml:space="preserve"> </w:t>
        </w:r>
      </w:ins>
      <w:ins w:id="1886" w:author="Poissonfish Chen" w:date="2017-09-12T01:11:00Z">
        <w:r w:rsidRPr="00755270">
          <w:rPr>
            <w:smallCaps/>
            <w:rPrChange w:id="1887" w:author="Poissonfish Chen" w:date="2017-09-12T14:37:00Z">
              <w:rPr>
                <w:rFonts w:ascii="Garamond" w:hAnsi="Garamond"/>
                <w:smallCaps w:val="0"/>
              </w:rPr>
            </w:rPrChange>
          </w:rPr>
          <w:tab/>
        </w:r>
      </w:ins>
      <w:ins w:id="1888" w:author="Poissonfish Chen" w:date="2017-09-12T01:13:00Z">
        <w:r w:rsidRPr="00755270">
          <w:rPr>
            <w:noProof/>
            <w:rPrChange w:id="1889" w:author="Poissonfish Chen" w:date="2017-09-12T14:37:00Z">
              <w:rPr>
                <w:rFonts w:ascii="Garamond" w:hAnsi="Garamond"/>
                <w:smallCaps w:val="0"/>
                <w:noProof/>
              </w:rPr>
            </w:rPrChange>
          </w:rPr>
          <w:drawing>
            <wp:inline distT="0" distB="0" distL="0" distR="0" wp14:anchorId="2F5D5756" wp14:editId="63C6CC7A">
              <wp:extent cx="2520000" cy="2028707"/>
              <wp:effectExtent l="0" t="0" r="0" b="381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0000" cy="2028707"/>
                      </a:xfrm>
                      <a:prstGeom prst="rect">
                        <a:avLst/>
                      </a:prstGeom>
                    </pic:spPr>
                  </pic:pic>
                </a:graphicData>
              </a:graphic>
            </wp:inline>
          </w:drawing>
        </w:r>
      </w:ins>
    </w:p>
    <w:p w14:paraId="515F591C" w14:textId="445D6F6F" w:rsidR="003F342A" w:rsidRPr="00755270" w:rsidDel="00162DD3" w:rsidRDefault="007805A3">
      <w:pPr>
        <w:rPr>
          <w:del w:id="1890" w:author="Poissonfish Chen" w:date="2017-09-12T00:15:00Z"/>
          <w:rPrChange w:id="1891" w:author="Poissonfish Chen" w:date="2017-09-12T14:37:00Z">
            <w:rPr>
              <w:del w:id="1892" w:author="Poissonfish Chen" w:date="2017-09-12T00:15:00Z"/>
            </w:rPr>
          </w:rPrChange>
        </w:rPr>
        <w:pPrChange w:id="1893" w:author="Poissonfish Chen" w:date="2017-09-12T14:38:00Z">
          <w:pPr>
            <w:pStyle w:val="Heading2"/>
          </w:pPr>
        </w:pPrChange>
      </w:pPr>
      <w:ins w:id="1894" w:author="Poissonfish Chen" w:date="2017-09-12T01:11:00Z">
        <w:r w:rsidRPr="00755270">
          <w:rPr>
            <w:noProof/>
            <w:rPrChange w:id="1895" w:author="Poissonfish Chen" w:date="2017-09-12T14:37:00Z">
              <w:rPr>
                <w:rFonts w:ascii="Garamond" w:hAnsi="Garamond"/>
                <w:smallCaps w:val="0"/>
                <w:noProof/>
              </w:rPr>
            </w:rPrChange>
          </w:rPr>
          <w:drawing>
            <wp:inline distT="0" distB="0" distL="0" distR="0" wp14:anchorId="18F5DB5B" wp14:editId="3F6A55BC">
              <wp:extent cx="2412000" cy="1692755"/>
              <wp:effectExtent l="0" t="0" r="1270" b="9525"/>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2000" cy="1692755"/>
                      </a:xfrm>
                      <a:prstGeom prst="rect">
                        <a:avLst/>
                      </a:prstGeom>
                    </pic:spPr>
                  </pic:pic>
                </a:graphicData>
              </a:graphic>
            </wp:inline>
          </w:drawing>
        </w:r>
        <w:r w:rsidRPr="00755270" w:rsidDel="002A3DC9">
          <w:rPr>
            <w:rPrChange w:id="1896" w:author="Poissonfish Chen" w:date="2017-09-12T14:37:00Z">
              <w:rPr>
                <w:rFonts w:ascii="Garamond" w:hAnsi="Garamond"/>
                <w:smallCaps w:val="0"/>
              </w:rPr>
            </w:rPrChange>
          </w:rPr>
          <w:t xml:space="preserve"> </w:t>
        </w:r>
      </w:ins>
      <w:del w:id="1897" w:author="Poissonfish Chen" w:date="2017-09-11T08:07:00Z">
        <w:r w:rsidR="003F342A" w:rsidRPr="00755270" w:rsidDel="002A3DC9">
          <w:rPr>
            <w:rPrChange w:id="1898" w:author="Poissonfish Chen" w:date="2017-09-12T14:37:00Z">
              <w:rPr>
                <w:smallCaps w:val="0"/>
              </w:rPr>
            </w:rPrChange>
          </w:rPr>
          <w:delText>Case study: Perform GWAS-assisted GS by FarmCPU and BGLR (Format: VCF)</w:delText>
        </w:r>
      </w:del>
    </w:p>
    <w:p w14:paraId="51EA5698" w14:textId="3073464C" w:rsidR="003F342A" w:rsidRPr="00755270" w:rsidDel="00162DD3" w:rsidRDefault="003F342A">
      <w:pPr>
        <w:rPr>
          <w:del w:id="1899" w:author="Poissonfish Chen" w:date="2017-09-12T00:15:00Z"/>
          <w:rPrChange w:id="1900" w:author="Poissonfish Chen" w:date="2017-09-12T14:37:00Z">
            <w:rPr>
              <w:del w:id="1901" w:author="Poissonfish Chen" w:date="2017-09-12T00:15:00Z"/>
              <w:rFonts w:ascii="Garamond" w:hAnsi="Garamond"/>
            </w:rPr>
          </w:rPrChange>
        </w:rPr>
        <w:pPrChange w:id="1902" w:author="Poissonfish Chen" w:date="2017-09-12T14:38:00Z">
          <w:pPr>
            <w:pStyle w:val="ListParagraph"/>
            <w:numPr>
              <w:numId w:val="60"/>
            </w:numPr>
            <w:ind w:hanging="360"/>
            <w:jc w:val="left"/>
          </w:pPr>
        </w:pPrChange>
      </w:pPr>
      <w:del w:id="1903" w:author="Poissonfish Chen" w:date="2017-09-12T00:15:00Z">
        <w:r w:rsidRPr="00755270" w:rsidDel="00162DD3">
          <w:rPr>
            <w:rPrChange w:id="1904" w:author="Poissonfish Chen" w:date="2017-09-12T14:37:00Z">
              <w:rPr>
                <w:rFonts w:ascii="Garamond" w:hAnsi="Garamond"/>
              </w:rPr>
            </w:rPrChange>
          </w:rPr>
          <w:delText xml:space="preserve">Drag genotype file </w:delText>
        </w:r>
      </w:del>
      <w:del w:id="1905" w:author="Poissonfish Chen" w:date="2017-09-09T10:28:00Z">
        <w:r w:rsidRPr="00755270" w:rsidDel="007506DF">
          <w:rPr>
            <w:rPrChange w:id="1906" w:author="Poissonfish Chen" w:date="2017-09-12T14:37:00Z">
              <w:rPr>
                <w:rFonts w:ascii="Garamond" w:hAnsi="Garamond"/>
              </w:rPr>
            </w:rPrChange>
          </w:rPr>
          <w:delText>formated</w:delText>
        </w:r>
      </w:del>
      <w:del w:id="1907" w:author="Poissonfish Chen" w:date="2017-09-12T00:15:00Z">
        <w:r w:rsidRPr="00755270" w:rsidDel="00162DD3">
          <w:rPr>
            <w:rPrChange w:id="1908" w:author="Poissonfish Chen" w:date="2017-09-12T14:37:00Z">
              <w:rPr>
                <w:rFonts w:ascii="Garamond" w:hAnsi="Garamond"/>
              </w:rPr>
            </w:rPrChange>
          </w:rPr>
          <w:delText xml:space="preserve"> in VCF and phenotype file from folder to iPat.</w:delText>
        </w:r>
      </w:del>
    </w:p>
    <w:p w14:paraId="2608F3BD" w14:textId="515C9844" w:rsidR="003F342A" w:rsidRPr="00755270" w:rsidDel="00162DD3" w:rsidRDefault="003F342A">
      <w:pPr>
        <w:rPr>
          <w:del w:id="1909" w:author="Poissonfish Chen" w:date="2017-09-12T00:15:00Z"/>
          <w:rFonts w:cs="Helvetica"/>
          <w:sz w:val="28"/>
          <w:szCs w:val="28"/>
          <w:rPrChange w:id="1910" w:author="Poissonfish Chen" w:date="2017-09-12T14:37:00Z">
            <w:rPr>
              <w:del w:id="1911" w:author="Poissonfish Chen" w:date="2017-09-12T00:15:00Z"/>
              <w:rFonts w:ascii="Garamond" w:hAnsi="Garamond" w:cs="Helvetica"/>
              <w:sz w:val="28"/>
              <w:szCs w:val="28"/>
            </w:rPr>
          </w:rPrChange>
        </w:rPr>
        <w:pPrChange w:id="1912" w:author="Poissonfish Chen" w:date="2017-09-12T14:38:00Z">
          <w:pPr>
            <w:autoSpaceDE w:val="0"/>
            <w:autoSpaceDN w:val="0"/>
            <w:adjustRightInd w:val="0"/>
            <w:spacing w:after="0" w:line="240" w:lineRule="auto"/>
            <w:ind w:left="720" w:hanging="720"/>
            <w:jc w:val="center"/>
          </w:pPr>
        </w:pPrChange>
      </w:pPr>
      <w:del w:id="1913" w:author="Poissonfish Chen" w:date="2017-09-11T10:11:00Z">
        <w:r w:rsidRPr="00755270" w:rsidDel="005F62BF">
          <w:rPr>
            <w:rFonts w:cs="Helvetica"/>
            <w:noProof/>
            <w:sz w:val="28"/>
            <w:szCs w:val="28"/>
            <w:rPrChange w:id="1914" w:author="Poissonfish Chen" w:date="2017-09-12T14:37:00Z">
              <w:rPr>
                <w:rFonts w:ascii="Garamond" w:hAnsi="Garamond" w:cs="Helvetica"/>
                <w:noProof/>
                <w:sz w:val="28"/>
                <w:szCs w:val="28"/>
              </w:rPr>
            </w:rPrChange>
          </w:rPr>
          <w:drawing>
            <wp:inline distT="0" distB="0" distL="0" distR="0" wp14:anchorId="50AE6BA4" wp14:editId="36427887">
              <wp:extent cx="5580000" cy="327934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000" cy="3279347"/>
                      </a:xfrm>
                      <a:prstGeom prst="rect">
                        <a:avLst/>
                      </a:prstGeom>
                      <a:noFill/>
                      <a:ln>
                        <a:noFill/>
                      </a:ln>
                    </pic:spPr>
                  </pic:pic>
                </a:graphicData>
              </a:graphic>
            </wp:inline>
          </w:drawing>
        </w:r>
      </w:del>
    </w:p>
    <w:p w14:paraId="407B706D" w14:textId="058E2D29" w:rsidR="003F342A" w:rsidRPr="00755270" w:rsidDel="00162DD3" w:rsidRDefault="003F342A">
      <w:pPr>
        <w:rPr>
          <w:del w:id="1915" w:author="Poissonfish Chen" w:date="2017-09-12T00:15:00Z"/>
          <w:rPrChange w:id="1916" w:author="Poissonfish Chen" w:date="2017-09-12T14:37:00Z">
            <w:rPr>
              <w:del w:id="1917" w:author="Poissonfish Chen" w:date="2017-09-12T00:15:00Z"/>
              <w:rFonts w:ascii="Garamond" w:hAnsi="Garamond"/>
            </w:rPr>
          </w:rPrChange>
        </w:rPr>
        <w:pPrChange w:id="1918" w:author="Poissonfish Chen" w:date="2017-09-12T14:38:00Z">
          <w:pPr>
            <w:pStyle w:val="ListParagraph"/>
            <w:numPr>
              <w:numId w:val="60"/>
            </w:numPr>
            <w:ind w:hanging="360"/>
            <w:jc w:val="left"/>
          </w:pPr>
        </w:pPrChange>
      </w:pPr>
      <w:del w:id="1919" w:author="Poissonfish Chen" w:date="2017-09-12T00:15:00Z">
        <w:r w:rsidRPr="00755270" w:rsidDel="00162DD3">
          <w:rPr>
            <w:rPrChange w:id="1920" w:author="Poissonfish Chen" w:date="2017-09-12T14:37:00Z">
              <w:rPr>
                <w:rFonts w:ascii="Garamond" w:hAnsi="Garamond"/>
              </w:rPr>
            </w:rPrChange>
          </w:rPr>
          <w:delText>Double click at anywhare in iPat to create a new project (gear shape icon).</w:delText>
        </w:r>
      </w:del>
    </w:p>
    <w:p w14:paraId="5A94EC79" w14:textId="3A6738F0" w:rsidR="003F342A" w:rsidRPr="00755270" w:rsidDel="00162DD3" w:rsidRDefault="003F342A">
      <w:pPr>
        <w:rPr>
          <w:del w:id="1921" w:author="Poissonfish Chen" w:date="2017-09-12T00:15:00Z"/>
          <w:rFonts w:cs="Helvetica"/>
          <w:sz w:val="28"/>
          <w:szCs w:val="28"/>
          <w:rPrChange w:id="1922" w:author="Poissonfish Chen" w:date="2017-09-12T14:37:00Z">
            <w:rPr>
              <w:del w:id="1923" w:author="Poissonfish Chen" w:date="2017-09-12T00:15:00Z"/>
              <w:rFonts w:ascii="Garamond" w:hAnsi="Garamond" w:cs="Helvetica"/>
              <w:sz w:val="28"/>
              <w:szCs w:val="28"/>
            </w:rPr>
          </w:rPrChange>
        </w:rPr>
        <w:pPrChange w:id="1924" w:author="Poissonfish Chen" w:date="2017-09-12T14:38:00Z">
          <w:pPr>
            <w:autoSpaceDE w:val="0"/>
            <w:autoSpaceDN w:val="0"/>
            <w:adjustRightInd w:val="0"/>
            <w:spacing w:after="0" w:line="240" w:lineRule="auto"/>
            <w:ind w:left="720" w:hanging="720"/>
            <w:jc w:val="center"/>
          </w:pPr>
        </w:pPrChange>
      </w:pPr>
      <w:del w:id="1925" w:author="Poissonfish Chen" w:date="2017-09-11T10:11:00Z">
        <w:r w:rsidRPr="00755270" w:rsidDel="005F62BF">
          <w:rPr>
            <w:rFonts w:cs="Helvetica"/>
            <w:noProof/>
            <w:sz w:val="28"/>
            <w:szCs w:val="28"/>
            <w:rPrChange w:id="1926" w:author="Poissonfish Chen" w:date="2017-09-12T14:37:00Z">
              <w:rPr>
                <w:rFonts w:ascii="Garamond" w:hAnsi="Garamond" w:cs="Helvetica"/>
                <w:noProof/>
                <w:sz w:val="28"/>
                <w:szCs w:val="28"/>
              </w:rPr>
            </w:rPrChange>
          </w:rPr>
          <w:drawing>
            <wp:inline distT="0" distB="0" distL="0" distR="0" wp14:anchorId="4E6447B2" wp14:editId="1CB6A728">
              <wp:extent cx="5580000" cy="3314982"/>
              <wp:effectExtent l="0" t="0" r="825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000" cy="3314982"/>
                      </a:xfrm>
                      <a:prstGeom prst="rect">
                        <a:avLst/>
                      </a:prstGeom>
                      <a:noFill/>
                      <a:ln>
                        <a:noFill/>
                      </a:ln>
                    </pic:spPr>
                  </pic:pic>
                </a:graphicData>
              </a:graphic>
            </wp:inline>
          </w:drawing>
        </w:r>
      </w:del>
    </w:p>
    <w:p w14:paraId="41BDA754" w14:textId="77777777" w:rsidR="004C7923" w:rsidRPr="00755270" w:rsidDel="005F62BF" w:rsidRDefault="004C7923">
      <w:pPr>
        <w:rPr>
          <w:del w:id="1927" w:author="Poissonfish Chen" w:date="2017-09-11T10:11:00Z"/>
          <w:rPrChange w:id="1928" w:author="Poissonfish Chen" w:date="2017-09-12T14:37:00Z">
            <w:rPr>
              <w:del w:id="1929" w:author="Poissonfish Chen" w:date="2017-09-11T10:11:00Z"/>
              <w:rFonts w:ascii="Garamond" w:hAnsi="Garamond"/>
            </w:rPr>
          </w:rPrChange>
        </w:rPr>
        <w:pPrChange w:id="1930" w:author="Poissonfish Chen" w:date="2017-09-12T14:38:00Z">
          <w:pPr>
            <w:pStyle w:val="ListParagraph"/>
            <w:jc w:val="left"/>
          </w:pPr>
        </w:pPrChange>
      </w:pPr>
    </w:p>
    <w:p w14:paraId="23C91A9B" w14:textId="1D391ABB" w:rsidR="004C7923" w:rsidRPr="00755270" w:rsidDel="005F62BF" w:rsidRDefault="004C7923">
      <w:pPr>
        <w:rPr>
          <w:del w:id="1931" w:author="Poissonfish Chen" w:date="2017-09-11T10:11:00Z"/>
          <w:rPrChange w:id="1932" w:author="Poissonfish Chen" w:date="2017-09-12T14:37:00Z">
            <w:rPr>
              <w:del w:id="1933" w:author="Poissonfish Chen" w:date="2017-09-11T10:11:00Z"/>
              <w:rFonts w:ascii="Garamond" w:hAnsi="Garamond"/>
            </w:rPr>
          </w:rPrChange>
        </w:rPr>
        <w:pPrChange w:id="1934" w:author="Poissonfish Chen" w:date="2017-09-12T14:38:00Z">
          <w:pPr>
            <w:pStyle w:val="ListParagraph"/>
            <w:jc w:val="left"/>
          </w:pPr>
        </w:pPrChange>
      </w:pPr>
    </w:p>
    <w:p w14:paraId="750E8505" w14:textId="32C32D6F" w:rsidR="004C7923" w:rsidRPr="00755270" w:rsidDel="005F62BF" w:rsidRDefault="004C7923">
      <w:pPr>
        <w:rPr>
          <w:del w:id="1935" w:author="Poissonfish Chen" w:date="2017-09-11T10:11:00Z"/>
          <w:rPrChange w:id="1936" w:author="Poissonfish Chen" w:date="2017-09-12T14:37:00Z">
            <w:rPr>
              <w:del w:id="1937" w:author="Poissonfish Chen" w:date="2017-09-11T10:11:00Z"/>
              <w:rFonts w:ascii="Garamond" w:hAnsi="Garamond"/>
            </w:rPr>
          </w:rPrChange>
        </w:rPr>
        <w:pPrChange w:id="1938" w:author="Poissonfish Chen" w:date="2017-09-12T14:38:00Z">
          <w:pPr>
            <w:pStyle w:val="ListParagraph"/>
            <w:jc w:val="left"/>
          </w:pPr>
        </w:pPrChange>
      </w:pPr>
    </w:p>
    <w:p w14:paraId="1E40C6DC" w14:textId="25002E20" w:rsidR="003F342A" w:rsidRPr="00755270" w:rsidDel="00162DD3" w:rsidRDefault="003F342A">
      <w:pPr>
        <w:rPr>
          <w:del w:id="1939" w:author="Poissonfish Chen" w:date="2017-09-12T00:15:00Z"/>
          <w:rPrChange w:id="1940" w:author="Poissonfish Chen" w:date="2017-09-12T14:37:00Z">
            <w:rPr>
              <w:del w:id="1941" w:author="Poissonfish Chen" w:date="2017-09-12T00:15:00Z"/>
              <w:rFonts w:ascii="Garamond" w:hAnsi="Garamond"/>
            </w:rPr>
          </w:rPrChange>
        </w:rPr>
        <w:pPrChange w:id="1942" w:author="Poissonfish Chen" w:date="2017-09-12T14:38:00Z">
          <w:pPr>
            <w:pStyle w:val="ListParagraph"/>
            <w:numPr>
              <w:numId w:val="60"/>
            </w:numPr>
            <w:ind w:hanging="360"/>
            <w:jc w:val="left"/>
          </w:pPr>
        </w:pPrChange>
      </w:pPr>
      <w:del w:id="1943" w:author="Poissonfish Chen" w:date="2017-09-12T00:15:00Z">
        <w:r w:rsidRPr="00755270" w:rsidDel="00162DD3">
          <w:rPr>
            <w:rPrChange w:id="1944" w:author="Poissonfish Chen" w:date="2017-09-12T14:37:00Z">
              <w:rPr>
                <w:rFonts w:ascii="Garamond" w:hAnsi="Garamond"/>
              </w:rPr>
            </w:rPrChange>
          </w:rPr>
          <w:delText>Drag both files and hover them over the project to build a linkage. For every files that have a linkage built with the same project would be treated as a group in iPat.</w:delText>
        </w:r>
      </w:del>
    </w:p>
    <w:p w14:paraId="3619A4CA" w14:textId="3A08FFE0" w:rsidR="003F342A" w:rsidRPr="00755270" w:rsidDel="005F62BF" w:rsidRDefault="003F342A">
      <w:pPr>
        <w:rPr>
          <w:del w:id="1945" w:author="Poissonfish Chen" w:date="2017-09-11T10:12:00Z"/>
          <w:rFonts w:cs="Helvetica"/>
          <w:sz w:val="28"/>
          <w:szCs w:val="28"/>
          <w:rPrChange w:id="1946" w:author="Poissonfish Chen" w:date="2017-09-12T14:37:00Z">
            <w:rPr>
              <w:del w:id="1947" w:author="Poissonfish Chen" w:date="2017-09-11T10:12:00Z"/>
              <w:rFonts w:ascii="Garamond" w:hAnsi="Garamond" w:cs="Helvetica"/>
              <w:sz w:val="28"/>
              <w:szCs w:val="28"/>
            </w:rPr>
          </w:rPrChange>
        </w:rPr>
        <w:pPrChange w:id="1948" w:author="Poissonfish Chen" w:date="2017-09-12T14:38:00Z">
          <w:pPr>
            <w:autoSpaceDE w:val="0"/>
            <w:autoSpaceDN w:val="0"/>
            <w:adjustRightInd w:val="0"/>
            <w:spacing w:after="0" w:line="240" w:lineRule="auto"/>
            <w:ind w:left="720" w:hanging="720"/>
            <w:jc w:val="center"/>
          </w:pPr>
        </w:pPrChange>
      </w:pPr>
      <w:del w:id="1949" w:author="Poissonfish Chen" w:date="2017-09-11T10:11:00Z">
        <w:r w:rsidRPr="00755270" w:rsidDel="005F62BF">
          <w:rPr>
            <w:rFonts w:cs="Helvetica"/>
            <w:noProof/>
            <w:sz w:val="28"/>
            <w:szCs w:val="28"/>
            <w:rPrChange w:id="1950" w:author="Poissonfish Chen" w:date="2017-09-12T14:37:00Z">
              <w:rPr>
                <w:rFonts w:ascii="Garamond" w:hAnsi="Garamond" w:cs="Helvetica"/>
                <w:noProof/>
                <w:sz w:val="28"/>
                <w:szCs w:val="28"/>
              </w:rPr>
            </w:rPrChange>
          </w:rPr>
          <w:drawing>
            <wp:inline distT="0" distB="0" distL="0" distR="0" wp14:anchorId="781F5EB0" wp14:editId="064D1244">
              <wp:extent cx="5580000" cy="3345095"/>
              <wp:effectExtent l="0" t="0" r="825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000" cy="3345095"/>
                      </a:xfrm>
                      <a:prstGeom prst="rect">
                        <a:avLst/>
                      </a:prstGeom>
                      <a:noFill/>
                      <a:ln>
                        <a:noFill/>
                      </a:ln>
                    </pic:spPr>
                  </pic:pic>
                </a:graphicData>
              </a:graphic>
            </wp:inline>
          </w:drawing>
        </w:r>
      </w:del>
    </w:p>
    <w:p w14:paraId="10D39C12" w14:textId="12F63A6C" w:rsidR="003F342A" w:rsidRPr="00755270" w:rsidDel="00162DD3" w:rsidRDefault="003F342A">
      <w:pPr>
        <w:rPr>
          <w:del w:id="1951" w:author="Poissonfish Chen" w:date="2017-09-12T00:15:00Z"/>
          <w:rFonts w:cs="Helvetica"/>
          <w:sz w:val="28"/>
          <w:szCs w:val="28"/>
          <w:rPrChange w:id="1952" w:author="Poissonfish Chen" w:date="2017-09-12T14:37:00Z">
            <w:rPr>
              <w:del w:id="1953" w:author="Poissonfish Chen" w:date="2017-09-12T00:15:00Z"/>
              <w:rFonts w:ascii="Garamond" w:hAnsi="Garamond" w:cs="Helvetica"/>
              <w:sz w:val="28"/>
              <w:szCs w:val="28"/>
            </w:rPr>
          </w:rPrChange>
        </w:rPr>
        <w:pPrChange w:id="1954" w:author="Poissonfish Chen" w:date="2017-09-12T14:38:00Z">
          <w:pPr>
            <w:autoSpaceDE w:val="0"/>
            <w:autoSpaceDN w:val="0"/>
            <w:adjustRightInd w:val="0"/>
            <w:spacing w:after="0" w:line="240" w:lineRule="auto"/>
            <w:ind w:left="720" w:hanging="720"/>
            <w:jc w:val="left"/>
          </w:pPr>
        </w:pPrChange>
      </w:pPr>
    </w:p>
    <w:p w14:paraId="21172B58" w14:textId="3445CE87" w:rsidR="003F342A" w:rsidRPr="00755270" w:rsidDel="00162DD3" w:rsidRDefault="003F342A">
      <w:pPr>
        <w:rPr>
          <w:del w:id="1955" w:author="Poissonfish Chen" w:date="2017-09-12T00:15:00Z"/>
          <w:rPrChange w:id="1956" w:author="Poissonfish Chen" w:date="2017-09-12T14:37:00Z">
            <w:rPr>
              <w:del w:id="1957" w:author="Poissonfish Chen" w:date="2017-09-12T00:15:00Z"/>
              <w:rFonts w:ascii="Garamond" w:hAnsi="Garamond"/>
            </w:rPr>
          </w:rPrChange>
        </w:rPr>
        <w:pPrChange w:id="1958" w:author="Poissonfish Chen" w:date="2017-09-12T14:38:00Z">
          <w:pPr>
            <w:pStyle w:val="ListParagraph"/>
            <w:numPr>
              <w:numId w:val="60"/>
            </w:numPr>
            <w:ind w:hanging="360"/>
            <w:jc w:val="left"/>
          </w:pPr>
        </w:pPrChange>
      </w:pPr>
      <w:del w:id="1959" w:author="Poissonfish Chen" w:date="2017-09-12T00:15:00Z">
        <w:r w:rsidRPr="00755270" w:rsidDel="00162DD3">
          <w:rPr>
            <w:rPrChange w:id="1960" w:author="Poissonfish Chen" w:date="2017-09-12T14:37:00Z">
              <w:rPr>
                <w:rFonts w:ascii="Garamond" w:hAnsi="Garamond"/>
              </w:rPr>
            </w:rPrChange>
          </w:rPr>
          <w:delText>Apart from the required files (i.e. genotype and phenotype), users can also add covariates to improve the analysis (see section 2.4 for details)</w:delText>
        </w:r>
      </w:del>
    </w:p>
    <w:p w14:paraId="10E6896B" w14:textId="04B2C954" w:rsidR="003F342A" w:rsidRPr="00755270" w:rsidDel="005F62BF" w:rsidRDefault="003F342A">
      <w:pPr>
        <w:rPr>
          <w:del w:id="1961" w:author="Poissonfish Chen" w:date="2017-09-11T10:12:00Z"/>
          <w:rFonts w:cs="Helvetica"/>
          <w:sz w:val="28"/>
          <w:szCs w:val="28"/>
          <w:rPrChange w:id="1962" w:author="Poissonfish Chen" w:date="2017-09-12T14:37:00Z">
            <w:rPr>
              <w:del w:id="1963" w:author="Poissonfish Chen" w:date="2017-09-11T10:12:00Z"/>
              <w:rFonts w:ascii="Garamond" w:hAnsi="Garamond" w:cs="Helvetica"/>
              <w:sz w:val="28"/>
              <w:szCs w:val="28"/>
            </w:rPr>
          </w:rPrChange>
        </w:rPr>
        <w:pPrChange w:id="1964" w:author="Poissonfish Chen" w:date="2017-09-12T14:38:00Z">
          <w:pPr>
            <w:autoSpaceDE w:val="0"/>
            <w:autoSpaceDN w:val="0"/>
            <w:adjustRightInd w:val="0"/>
            <w:spacing w:after="0" w:line="240" w:lineRule="auto"/>
            <w:ind w:left="720" w:hanging="720"/>
            <w:jc w:val="center"/>
          </w:pPr>
        </w:pPrChange>
      </w:pPr>
      <w:del w:id="1965" w:author="Poissonfish Chen" w:date="2017-09-11T10:11:00Z">
        <w:r w:rsidRPr="00755270" w:rsidDel="005F62BF">
          <w:rPr>
            <w:rFonts w:cs="Helvetica"/>
            <w:noProof/>
            <w:sz w:val="28"/>
            <w:szCs w:val="28"/>
            <w:rPrChange w:id="1966" w:author="Poissonfish Chen" w:date="2017-09-12T14:37:00Z">
              <w:rPr>
                <w:rFonts w:ascii="Garamond" w:hAnsi="Garamond" w:cs="Helvetica"/>
                <w:noProof/>
                <w:sz w:val="28"/>
                <w:szCs w:val="28"/>
              </w:rPr>
            </w:rPrChange>
          </w:rPr>
          <w:drawing>
            <wp:inline distT="0" distB="0" distL="0" distR="0" wp14:anchorId="66807CC6" wp14:editId="02C03549">
              <wp:extent cx="5580000" cy="3321407"/>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000" cy="3321407"/>
                      </a:xfrm>
                      <a:prstGeom prst="rect">
                        <a:avLst/>
                      </a:prstGeom>
                      <a:noFill/>
                      <a:ln>
                        <a:noFill/>
                      </a:ln>
                    </pic:spPr>
                  </pic:pic>
                </a:graphicData>
              </a:graphic>
            </wp:inline>
          </w:drawing>
        </w:r>
      </w:del>
    </w:p>
    <w:p w14:paraId="4912136B" w14:textId="59E2525D" w:rsidR="004C7923" w:rsidRPr="00755270" w:rsidDel="005F62BF" w:rsidRDefault="004C7923">
      <w:pPr>
        <w:rPr>
          <w:del w:id="1967" w:author="Poissonfish Chen" w:date="2017-09-11T10:12:00Z"/>
          <w:rFonts w:cs="Helvetica"/>
          <w:sz w:val="28"/>
          <w:szCs w:val="28"/>
          <w:rPrChange w:id="1968" w:author="Poissonfish Chen" w:date="2017-09-12T14:37:00Z">
            <w:rPr>
              <w:del w:id="1969" w:author="Poissonfish Chen" w:date="2017-09-11T10:12:00Z"/>
              <w:rFonts w:ascii="Garamond" w:hAnsi="Garamond" w:cs="Helvetica"/>
              <w:sz w:val="28"/>
              <w:szCs w:val="28"/>
            </w:rPr>
          </w:rPrChange>
        </w:rPr>
        <w:pPrChange w:id="1970" w:author="Poissonfish Chen" w:date="2017-09-12T14:38:00Z">
          <w:pPr>
            <w:autoSpaceDE w:val="0"/>
            <w:autoSpaceDN w:val="0"/>
            <w:adjustRightInd w:val="0"/>
            <w:spacing w:after="0" w:line="240" w:lineRule="auto"/>
            <w:ind w:left="720" w:hanging="720"/>
            <w:jc w:val="center"/>
          </w:pPr>
        </w:pPrChange>
      </w:pPr>
    </w:p>
    <w:p w14:paraId="557FBA6C" w14:textId="5A7E9220" w:rsidR="004C7923" w:rsidRPr="00755270" w:rsidDel="005F62BF" w:rsidRDefault="004C7923">
      <w:pPr>
        <w:rPr>
          <w:del w:id="1971" w:author="Poissonfish Chen" w:date="2017-09-11T10:12:00Z"/>
          <w:rFonts w:cs="Helvetica"/>
          <w:sz w:val="28"/>
          <w:szCs w:val="28"/>
          <w:rPrChange w:id="1972" w:author="Poissonfish Chen" w:date="2017-09-12T14:37:00Z">
            <w:rPr>
              <w:del w:id="1973" w:author="Poissonfish Chen" w:date="2017-09-11T10:12:00Z"/>
              <w:rFonts w:ascii="Garamond" w:hAnsi="Garamond" w:cs="Helvetica"/>
              <w:sz w:val="28"/>
              <w:szCs w:val="28"/>
            </w:rPr>
          </w:rPrChange>
        </w:rPr>
        <w:pPrChange w:id="1974" w:author="Poissonfish Chen" w:date="2017-09-12T14:38:00Z">
          <w:pPr>
            <w:autoSpaceDE w:val="0"/>
            <w:autoSpaceDN w:val="0"/>
            <w:adjustRightInd w:val="0"/>
            <w:spacing w:after="0" w:line="240" w:lineRule="auto"/>
            <w:ind w:left="720" w:hanging="720"/>
            <w:jc w:val="center"/>
          </w:pPr>
        </w:pPrChange>
      </w:pPr>
    </w:p>
    <w:p w14:paraId="201FB72C" w14:textId="44B8B562" w:rsidR="004C7923" w:rsidRPr="00755270" w:rsidDel="005F62BF" w:rsidRDefault="004C7923">
      <w:pPr>
        <w:rPr>
          <w:del w:id="1975" w:author="Poissonfish Chen" w:date="2017-09-11T10:12:00Z"/>
          <w:rFonts w:cs="Helvetica"/>
          <w:sz w:val="28"/>
          <w:szCs w:val="28"/>
          <w:rPrChange w:id="1976" w:author="Poissonfish Chen" w:date="2017-09-12T14:37:00Z">
            <w:rPr>
              <w:del w:id="1977" w:author="Poissonfish Chen" w:date="2017-09-11T10:12:00Z"/>
              <w:rFonts w:ascii="Garamond" w:hAnsi="Garamond" w:cs="Helvetica"/>
              <w:sz w:val="28"/>
              <w:szCs w:val="28"/>
            </w:rPr>
          </w:rPrChange>
        </w:rPr>
        <w:pPrChange w:id="1978" w:author="Poissonfish Chen" w:date="2017-09-12T14:38:00Z">
          <w:pPr>
            <w:autoSpaceDE w:val="0"/>
            <w:autoSpaceDN w:val="0"/>
            <w:adjustRightInd w:val="0"/>
            <w:spacing w:after="0" w:line="240" w:lineRule="auto"/>
            <w:ind w:left="720" w:hanging="720"/>
            <w:jc w:val="center"/>
          </w:pPr>
        </w:pPrChange>
      </w:pPr>
    </w:p>
    <w:p w14:paraId="7BC2E913" w14:textId="7510D380" w:rsidR="004C7923" w:rsidRPr="00755270" w:rsidDel="00162DD3" w:rsidRDefault="004C7923">
      <w:pPr>
        <w:rPr>
          <w:del w:id="1979" w:author="Poissonfish Chen" w:date="2017-09-12T00:15:00Z"/>
          <w:rFonts w:cs="Helvetica"/>
          <w:sz w:val="28"/>
          <w:szCs w:val="28"/>
          <w:rPrChange w:id="1980" w:author="Poissonfish Chen" w:date="2017-09-12T14:37:00Z">
            <w:rPr>
              <w:del w:id="1981" w:author="Poissonfish Chen" w:date="2017-09-12T00:15:00Z"/>
              <w:rFonts w:ascii="Garamond" w:hAnsi="Garamond" w:cs="Helvetica"/>
              <w:sz w:val="28"/>
              <w:szCs w:val="28"/>
            </w:rPr>
          </w:rPrChange>
        </w:rPr>
        <w:pPrChange w:id="1982" w:author="Poissonfish Chen" w:date="2017-09-12T14:38:00Z">
          <w:pPr>
            <w:autoSpaceDE w:val="0"/>
            <w:autoSpaceDN w:val="0"/>
            <w:adjustRightInd w:val="0"/>
            <w:spacing w:after="0" w:line="240" w:lineRule="auto"/>
            <w:ind w:left="720" w:hanging="720"/>
            <w:jc w:val="center"/>
          </w:pPr>
        </w:pPrChange>
      </w:pPr>
    </w:p>
    <w:p w14:paraId="7732750E" w14:textId="218EDA20" w:rsidR="003F342A" w:rsidRPr="00755270" w:rsidDel="00162DD3" w:rsidRDefault="003F342A">
      <w:pPr>
        <w:rPr>
          <w:del w:id="1983" w:author="Poissonfish Chen" w:date="2017-09-12T00:15:00Z"/>
          <w:rPrChange w:id="1984" w:author="Poissonfish Chen" w:date="2017-09-12T14:37:00Z">
            <w:rPr>
              <w:del w:id="1985" w:author="Poissonfish Chen" w:date="2017-09-12T00:15:00Z"/>
              <w:rFonts w:ascii="Garamond" w:hAnsi="Garamond"/>
            </w:rPr>
          </w:rPrChange>
        </w:rPr>
        <w:pPrChange w:id="1986" w:author="Poissonfish Chen" w:date="2017-09-12T14:38:00Z">
          <w:pPr>
            <w:pStyle w:val="ListParagraph"/>
            <w:numPr>
              <w:numId w:val="60"/>
            </w:numPr>
            <w:ind w:hanging="360"/>
            <w:jc w:val="left"/>
          </w:pPr>
        </w:pPrChange>
      </w:pPr>
      <w:del w:id="1987" w:author="Poissonfish Chen" w:date="2017-09-12T00:15:00Z">
        <w:r w:rsidRPr="00755270" w:rsidDel="00162DD3">
          <w:rPr>
            <w:rPrChange w:id="1988" w:author="Poissonfish Chen" w:date="2017-09-12T14:37:00Z">
              <w:rPr>
                <w:rFonts w:ascii="Garamond" w:hAnsi="Garamond"/>
              </w:rPr>
            </w:rPrChange>
          </w:rPr>
          <w:delText>After building the group for analysis properly, right click on the project and choose "GWAS (Empty)" to define the configuration for GWAS.</w:delText>
        </w:r>
      </w:del>
    </w:p>
    <w:p w14:paraId="65C19A36" w14:textId="0052C496" w:rsidR="003F342A" w:rsidRPr="00755270" w:rsidDel="00162DD3" w:rsidRDefault="003F342A">
      <w:pPr>
        <w:rPr>
          <w:del w:id="1989" w:author="Poissonfish Chen" w:date="2017-09-12T00:15:00Z"/>
          <w:rFonts w:cs="Helvetica"/>
          <w:sz w:val="28"/>
          <w:szCs w:val="28"/>
          <w:rPrChange w:id="1990" w:author="Poissonfish Chen" w:date="2017-09-12T14:37:00Z">
            <w:rPr>
              <w:del w:id="1991" w:author="Poissonfish Chen" w:date="2017-09-12T00:15:00Z"/>
              <w:rFonts w:ascii="Garamond" w:hAnsi="Garamond" w:cs="Helvetica"/>
              <w:sz w:val="28"/>
              <w:szCs w:val="28"/>
            </w:rPr>
          </w:rPrChange>
        </w:rPr>
        <w:pPrChange w:id="1992" w:author="Poissonfish Chen" w:date="2017-09-12T14:38:00Z">
          <w:pPr>
            <w:autoSpaceDE w:val="0"/>
            <w:autoSpaceDN w:val="0"/>
            <w:adjustRightInd w:val="0"/>
            <w:spacing w:after="0" w:line="240" w:lineRule="auto"/>
            <w:ind w:left="720" w:hanging="720"/>
            <w:jc w:val="center"/>
          </w:pPr>
        </w:pPrChange>
      </w:pPr>
      <w:del w:id="1993" w:author="Poissonfish Chen" w:date="2017-09-11T10:11:00Z">
        <w:r w:rsidRPr="00755270" w:rsidDel="005F62BF">
          <w:rPr>
            <w:rFonts w:cs="Helvetica"/>
            <w:noProof/>
            <w:sz w:val="28"/>
            <w:szCs w:val="28"/>
            <w:rPrChange w:id="1994" w:author="Poissonfish Chen" w:date="2017-09-12T14:37:00Z">
              <w:rPr>
                <w:rFonts w:ascii="Garamond" w:hAnsi="Garamond" w:cs="Helvetica"/>
                <w:noProof/>
                <w:sz w:val="28"/>
                <w:szCs w:val="28"/>
              </w:rPr>
            </w:rPrChange>
          </w:rPr>
          <w:drawing>
            <wp:inline distT="0" distB="0" distL="0" distR="0" wp14:anchorId="6A3F9510" wp14:editId="10C393C7">
              <wp:extent cx="5580000" cy="3352442"/>
              <wp:effectExtent l="0" t="0" r="825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000" cy="3352442"/>
                      </a:xfrm>
                      <a:prstGeom prst="rect">
                        <a:avLst/>
                      </a:prstGeom>
                      <a:noFill/>
                      <a:ln>
                        <a:noFill/>
                      </a:ln>
                    </pic:spPr>
                  </pic:pic>
                </a:graphicData>
              </a:graphic>
            </wp:inline>
          </w:drawing>
        </w:r>
      </w:del>
    </w:p>
    <w:p w14:paraId="4F45FAD5" w14:textId="476B57DD" w:rsidR="003F342A" w:rsidRPr="00755270" w:rsidDel="00162DD3" w:rsidRDefault="003F342A">
      <w:pPr>
        <w:rPr>
          <w:del w:id="1995" w:author="Poissonfish Chen" w:date="2017-09-12T00:15:00Z"/>
          <w:rPrChange w:id="1996" w:author="Poissonfish Chen" w:date="2017-09-12T14:37:00Z">
            <w:rPr>
              <w:del w:id="1997" w:author="Poissonfish Chen" w:date="2017-09-12T00:15:00Z"/>
              <w:rFonts w:ascii="Garamond" w:hAnsi="Garamond"/>
            </w:rPr>
          </w:rPrChange>
        </w:rPr>
        <w:pPrChange w:id="1998" w:author="Poissonfish Chen" w:date="2017-09-12T14:38:00Z">
          <w:pPr>
            <w:pStyle w:val="ListParagraph"/>
            <w:numPr>
              <w:numId w:val="60"/>
            </w:numPr>
            <w:ind w:hanging="360"/>
            <w:jc w:val="left"/>
          </w:pPr>
        </w:pPrChange>
      </w:pPr>
      <w:del w:id="1999" w:author="Poissonfish Chen" w:date="2017-09-12T00:15:00Z">
        <w:r w:rsidRPr="00755270" w:rsidDel="00162DD3">
          <w:rPr>
            <w:rPrChange w:id="2000" w:author="Poissonfish Chen" w:date="2017-09-12T14:37:00Z">
              <w:rPr>
                <w:rFonts w:ascii="Garamond" w:hAnsi="Garamond"/>
              </w:rPr>
            </w:rPrChange>
          </w:rPr>
          <w:delText>Drag the label "FarmCPU" to the left-side area, and release to deploy FarmCPU in GWAS.</w:delText>
        </w:r>
      </w:del>
    </w:p>
    <w:p w14:paraId="4AB4A8D3" w14:textId="7286127B" w:rsidR="003F342A" w:rsidRPr="00755270" w:rsidDel="009D034E" w:rsidRDefault="003F342A">
      <w:pPr>
        <w:rPr>
          <w:del w:id="2001" w:author="Poissonfish Chen" w:date="2017-09-11T10:22:00Z"/>
          <w:rFonts w:cs="Helvetica"/>
          <w:sz w:val="28"/>
          <w:szCs w:val="28"/>
          <w:rPrChange w:id="2002" w:author="Poissonfish Chen" w:date="2017-09-12T14:37:00Z">
            <w:rPr>
              <w:del w:id="2003" w:author="Poissonfish Chen" w:date="2017-09-11T10:22:00Z"/>
              <w:rFonts w:ascii="Garamond" w:hAnsi="Garamond" w:cs="Helvetica"/>
              <w:sz w:val="28"/>
              <w:szCs w:val="28"/>
            </w:rPr>
          </w:rPrChange>
        </w:rPr>
        <w:pPrChange w:id="2004" w:author="Poissonfish Chen" w:date="2017-09-12T14:38:00Z">
          <w:pPr>
            <w:autoSpaceDE w:val="0"/>
            <w:autoSpaceDN w:val="0"/>
            <w:adjustRightInd w:val="0"/>
            <w:spacing w:after="0" w:line="240" w:lineRule="auto"/>
            <w:ind w:left="720" w:hanging="720"/>
            <w:jc w:val="center"/>
          </w:pPr>
        </w:pPrChange>
      </w:pPr>
      <w:del w:id="2005" w:author="Poissonfish Chen" w:date="2017-09-11T10:22:00Z">
        <w:r w:rsidRPr="00755270" w:rsidDel="009D034E">
          <w:rPr>
            <w:rFonts w:cs="Helvetica"/>
            <w:noProof/>
            <w:sz w:val="28"/>
            <w:szCs w:val="28"/>
            <w:rPrChange w:id="2006" w:author="Poissonfish Chen" w:date="2017-09-12T14:37:00Z">
              <w:rPr>
                <w:rFonts w:ascii="Garamond" w:hAnsi="Garamond" w:cs="Helvetica"/>
                <w:noProof/>
                <w:sz w:val="28"/>
                <w:szCs w:val="28"/>
              </w:rPr>
            </w:rPrChange>
          </w:rPr>
          <w:drawing>
            <wp:inline distT="0" distB="0" distL="0" distR="0" wp14:anchorId="24467E8D" wp14:editId="37311F2F">
              <wp:extent cx="4445185" cy="37940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3812" cy="3801397"/>
                      </a:xfrm>
                      <a:prstGeom prst="rect">
                        <a:avLst/>
                      </a:prstGeom>
                      <a:noFill/>
                      <a:ln>
                        <a:noFill/>
                      </a:ln>
                    </pic:spPr>
                  </pic:pic>
                </a:graphicData>
              </a:graphic>
            </wp:inline>
          </w:drawing>
        </w:r>
      </w:del>
    </w:p>
    <w:p w14:paraId="0FBD92A1" w14:textId="1C7FF2AB" w:rsidR="003F342A" w:rsidRPr="00755270" w:rsidDel="009D034E" w:rsidRDefault="003F342A">
      <w:pPr>
        <w:rPr>
          <w:del w:id="2007" w:author="Poissonfish Chen" w:date="2017-09-11T10:22:00Z"/>
          <w:rFonts w:cs="Helvetica"/>
          <w:sz w:val="28"/>
          <w:szCs w:val="28"/>
          <w:rPrChange w:id="2008" w:author="Poissonfish Chen" w:date="2017-09-12T14:37:00Z">
            <w:rPr>
              <w:del w:id="2009" w:author="Poissonfish Chen" w:date="2017-09-11T10:22:00Z"/>
              <w:rFonts w:ascii="Garamond" w:hAnsi="Garamond" w:cs="Helvetica"/>
              <w:sz w:val="28"/>
              <w:szCs w:val="28"/>
            </w:rPr>
          </w:rPrChange>
        </w:rPr>
        <w:pPrChange w:id="2010" w:author="Poissonfish Chen" w:date="2017-09-12T14:38:00Z">
          <w:pPr>
            <w:autoSpaceDE w:val="0"/>
            <w:autoSpaceDN w:val="0"/>
            <w:adjustRightInd w:val="0"/>
            <w:spacing w:after="0" w:line="240" w:lineRule="auto"/>
            <w:ind w:left="720" w:hanging="720"/>
            <w:jc w:val="left"/>
          </w:pPr>
        </w:pPrChange>
      </w:pPr>
    </w:p>
    <w:p w14:paraId="7F7472C9" w14:textId="738D58DE" w:rsidR="004C7923" w:rsidRPr="00755270" w:rsidDel="009D034E" w:rsidRDefault="004C7923">
      <w:pPr>
        <w:rPr>
          <w:del w:id="2011" w:author="Poissonfish Chen" w:date="2017-09-11T10:22:00Z"/>
          <w:rFonts w:cs="Helvetica"/>
          <w:sz w:val="28"/>
          <w:szCs w:val="28"/>
          <w:rPrChange w:id="2012" w:author="Poissonfish Chen" w:date="2017-09-12T14:37:00Z">
            <w:rPr>
              <w:del w:id="2013" w:author="Poissonfish Chen" w:date="2017-09-11T10:22:00Z"/>
              <w:rFonts w:ascii="Garamond" w:hAnsi="Garamond" w:cs="Helvetica"/>
              <w:sz w:val="28"/>
              <w:szCs w:val="28"/>
            </w:rPr>
          </w:rPrChange>
        </w:rPr>
        <w:pPrChange w:id="2014" w:author="Poissonfish Chen" w:date="2017-09-12T14:38:00Z">
          <w:pPr>
            <w:autoSpaceDE w:val="0"/>
            <w:autoSpaceDN w:val="0"/>
            <w:adjustRightInd w:val="0"/>
            <w:spacing w:after="0" w:line="240" w:lineRule="auto"/>
            <w:ind w:left="720" w:hanging="720"/>
            <w:jc w:val="left"/>
          </w:pPr>
        </w:pPrChange>
      </w:pPr>
    </w:p>
    <w:p w14:paraId="31649703" w14:textId="1097392F" w:rsidR="004C7923" w:rsidRPr="00755270" w:rsidDel="009D034E" w:rsidRDefault="004C7923">
      <w:pPr>
        <w:rPr>
          <w:del w:id="2015" w:author="Poissonfish Chen" w:date="2017-09-11T10:22:00Z"/>
          <w:rFonts w:cs="Helvetica"/>
          <w:sz w:val="28"/>
          <w:szCs w:val="28"/>
          <w:rPrChange w:id="2016" w:author="Poissonfish Chen" w:date="2017-09-12T14:37:00Z">
            <w:rPr>
              <w:del w:id="2017" w:author="Poissonfish Chen" w:date="2017-09-11T10:22:00Z"/>
              <w:rFonts w:ascii="Garamond" w:hAnsi="Garamond" w:cs="Helvetica"/>
              <w:sz w:val="28"/>
              <w:szCs w:val="28"/>
            </w:rPr>
          </w:rPrChange>
        </w:rPr>
        <w:pPrChange w:id="2018" w:author="Poissonfish Chen" w:date="2017-09-12T14:38:00Z">
          <w:pPr>
            <w:autoSpaceDE w:val="0"/>
            <w:autoSpaceDN w:val="0"/>
            <w:adjustRightInd w:val="0"/>
            <w:spacing w:after="0" w:line="240" w:lineRule="auto"/>
            <w:ind w:left="720" w:hanging="720"/>
            <w:jc w:val="left"/>
          </w:pPr>
        </w:pPrChange>
      </w:pPr>
    </w:p>
    <w:p w14:paraId="7B0209A8" w14:textId="7C168433" w:rsidR="004C7923" w:rsidRPr="00755270" w:rsidDel="00162DD3" w:rsidRDefault="004C7923">
      <w:pPr>
        <w:rPr>
          <w:del w:id="2019" w:author="Poissonfish Chen" w:date="2017-09-12T00:15:00Z"/>
          <w:rFonts w:cs="Helvetica"/>
          <w:sz w:val="28"/>
          <w:szCs w:val="28"/>
          <w:rPrChange w:id="2020" w:author="Poissonfish Chen" w:date="2017-09-12T14:37:00Z">
            <w:rPr>
              <w:del w:id="2021" w:author="Poissonfish Chen" w:date="2017-09-12T00:15:00Z"/>
              <w:rFonts w:ascii="Garamond" w:hAnsi="Garamond" w:cs="Helvetica"/>
              <w:sz w:val="28"/>
              <w:szCs w:val="28"/>
            </w:rPr>
          </w:rPrChange>
        </w:rPr>
        <w:pPrChange w:id="2022" w:author="Poissonfish Chen" w:date="2017-09-12T14:38:00Z">
          <w:pPr>
            <w:autoSpaceDE w:val="0"/>
            <w:autoSpaceDN w:val="0"/>
            <w:adjustRightInd w:val="0"/>
            <w:spacing w:after="0" w:line="240" w:lineRule="auto"/>
            <w:ind w:left="720" w:hanging="720"/>
            <w:jc w:val="left"/>
          </w:pPr>
        </w:pPrChange>
      </w:pPr>
    </w:p>
    <w:p w14:paraId="76AED425" w14:textId="06DA8B06" w:rsidR="003F342A" w:rsidRPr="00755270" w:rsidDel="00162DD3" w:rsidRDefault="003F342A">
      <w:pPr>
        <w:rPr>
          <w:del w:id="2023" w:author="Poissonfish Chen" w:date="2017-09-12T00:15:00Z"/>
          <w:rPrChange w:id="2024" w:author="Poissonfish Chen" w:date="2017-09-12T14:37:00Z">
            <w:rPr>
              <w:del w:id="2025" w:author="Poissonfish Chen" w:date="2017-09-12T00:15:00Z"/>
              <w:rFonts w:ascii="Garamond" w:hAnsi="Garamond"/>
            </w:rPr>
          </w:rPrChange>
        </w:rPr>
        <w:pPrChange w:id="2026" w:author="Poissonfish Chen" w:date="2017-09-12T14:38:00Z">
          <w:pPr>
            <w:pStyle w:val="ListParagraph"/>
            <w:numPr>
              <w:numId w:val="60"/>
            </w:numPr>
            <w:ind w:hanging="360"/>
            <w:jc w:val="left"/>
          </w:pPr>
        </w:pPrChange>
      </w:pPr>
      <w:del w:id="2027" w:author="Poissonfish Chen" w:date="2017-09-12T00:15:00Z">
        <w:r w:rsidRPr="00755270" w:rsidDel="00162DD3">
          <w:rPr>
            <w:rPrChange w:id="2028" w:author="Poissonfish Chen" w:date="2017-09-12T14:37:00Z">
              <w:rPr>
                <w:rFonts w:ascii="Garamond" w:hAnsi="Garamond"/>
              </w:rPr>
            </w:rPrChange>
          </w:rPr>
          <w:delText>Users may continue to set output directory, quality control and other input arguments, or close the window to have the configuration stored.</w:delText>
        </w:r>
      </w:del>
    </w:p>
    <w:p w14:paraId="2C0D8F58" w14:textId="09140747" w:rsidR="003F342A" w:rsidRPr="00755270" w:rsidDel="00162DD3" w:rsidRDefault="003F342A">
      <w:pPr>
        <w:rPr>
          <w:del w:id="2029" w:author="Poissonfish Chen" w:date="2017-09-12T00:15:00Z"/>
          <w:rFonts w:cs="Helvetica"/>
          <w:sz w:val="28"/>
          <w:szCs w:val="28"/>
          <w:rPrChange w:id="2030" w:author="Poissonfish Chen" w:date="2017-09-12T14:37:00Z">
            <w:rPr>
              <w:del w:id="2031" w:author="Poissonfish Chen" w:date="2017-09-12T00:15:00Z"/>
              <w:rFonts w:ascii="Garamond" w:hAnsi="Garamond" w:cs="Helvetica"/>
              <w:sz w:val="28"/>
              <w:szCs w:val="28"/>
            </w:rPr>
          </w:rPrChange>
        </w:rPr>
        <w:pPrChange w:id="2032" w:author="Poissonfish Chen" w:date="2017-09-12T14:38:00Z">
          <w:pPr>
            <w:autoSpaceDE w:val="0"/>
            <w:autoSpaceDN w:val="0"/>
            <w:adjustRightInd w:val="0"/>
            <w:spacing w:after="0" w:line="240" w:lineRule="auto"/>
            <w:ind w:left="720" w:hanging="720"/>
            <w:jc w:val="center"/>
          </w:pPr>
        </w:pPrChange>
      </w:pPr>
      <w:del w:id="2033" w:author="Poissonfish Chen" w:date="2017-09-11T10:22:00Z">
        <w:r w:rsidRPr="00755270" w:rsidDel="009D034E">
          <w:rPr>
            <w:rFonts w:cs="Helvetica"/>
            <w:noProof/>
            <w:sz w:val="28"/>
            <w:szCs w:val="28"/>
            <w:rPrChange w:id="2034" w:author="Poissonfish Chen" w:date="2017-09-12T14:37:00Z">
              <w:rPr>
                <w:rFonts w:ascii="Garamond" w:hAnsi="Garamond" w:cs="Helvetica"/>
                <w:noProof/>
                <w:sz w:val="28"/>
                <w:szCs w:val="28"/>
              </w:rPr>
            </w:rPrChange>
          </w:rPr>
          <w:drawing>
            <wp:inline distT="0" distB="0" distL="0" distR="0" wp14:anchorId="3F71A4BD" wp14:editId="11B1C124">
              <wp:extent cx="4199065" cy="36343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3598" cy="3638301"/>
                      </a:xfrm>
                      <a:prstGeom prst="rect">
                        <a:avLst/>
                      </a:prstGeom>
                      <a:noFill/>
                      <a:ln>
                        <a:noFill/>
                      </a:ln>
                    </pic:spPr>
                  </pic:pic>
                </a:graphicData>
              </a:graphic>
            </wp:inline>
          </w:drawing>
        </w:r>
      </w:del>
    </w:p>
    <w:p w14:paraId="1F40FF35" w14:textId="0A57FA26" w:rsidR="003F342A" w:rsidRPr="00755270" w:rsidDel="00162DD3" w:rsidRDefault="003F342A">
      <w:pPr>
        <w:rPr>
          <w:del w:id="2035" w:author="Poissonfish Chen" w:date="2017-09-12T00:15:00Z"/>
          <w:rPrChange w:id="2036" w:author="Poissonfish Chen" w:date="2017-09-12T14:37:00Z">
            <w:rPr>
              <w:del w:id="2037" w:author="Poissonfish Chen" w:date="2017-09-12T00:15:00Z"/>
              <w:rFonts w:ascii="Garamond" w:hAnsi="Garamond"/>
            </w:rPr>
          </w:rPrChange>
        </w:rPr>
        <w:pPrChange w:id="2038" w:author="Poissonfish Chen" w:date="2017-09-12T14:38:00Z">
          <w:pPr>
            <w:pStyle w:val="ListParagraph"/>
            <w:numPr>
              <w:numId w:val="59"/>
            </w:numPr>
            <w:ind w:hanging="360"/>
            <w:jc w:val="left"/>
          </w:pPr>
        </w:pPrChange>
      </w:pPr>
      <w:del w:id="2039" w:author="Poissonfish Chen" w:date="2017-09-12T00:15:00Z">
        <w:r w:rsidRPr="00755270" w:rsidDel="00162DD3">
          <w:rPr>
            <w:rPrChange w:id="2040" w:author="Poissonfish Chen" w:date="2017-09-12T14:37:00Z">
              <w:rPr>
                <w:rFonts w:ascii="Garamond" w:hAnsi="Garamond"/>
              </w:rPr>
            </w:rPrChange>
          </w:rPr>
          <w:delText>Since we hope to use the information gained from FarmCPU to improve the prediction accuracy in BGLR, we need to right click on the project again and choose "GS (Empty)" to define GS in BGLR.</w:delText>
        </w:r>
      </w:del>
    </w:p>
    <w:p w14:paraId="1B8B5EBC" w14:textId="6C2447D6" w:rsidR="003F342A" w:rsidRPr="00755270" w:rsidDel="00162DD3" w:rsidRDefault="003F342A">
      <w:pPr>
        <w:rPr>
          <w:del w:id="2041" w:author="Poissonfish Chen" w:date="2017-09-12T00:15:00Z"/>
          <w:rFonts w:cs="Helvetica"/>
          <w:sz w:val="28"/>
          <w:szCs w:val="28"/>
          <w:rPrChange w:id="2042" w:author="Poissonfish Chen" w:date="2017-09-12T14:37:00Z">
            <w:rPr>
              <w:del w:id="2043" w:author="Poissonfish Chen" w:date="2017-09-12T00:15:00Z"/>
              <w:rFonts w:ascii="Garamond" w:hAnsi="Garamond" w:cs="Helvetica"/>
              <w:sz w:val="28"/>
              <w:szCs w:val="28"/>
            </w:rPr>
          </w:rPrChange>
        </w:rPr>
        <w:pPrChange w:id="2044" w:author="Poissonfish Chen" w:date="2017-09-12T14:38:00Z">
          <w:pPr>
            <w:autoSpaceDE w:val="0"/>
            <w:autoSpaceDN w:val="0"/>
            <w:adjustRightInd w:val="0"/>
            <w:spacing w:after="0" w:line="240" w:lineRule="auto"/>
            <w:ind w:left="720" w:hanging="720"/>
            <w:jc w:val="center"/>
          </w:pPr>
        </w:pPrChange>
      </w:pPr>
      <w:del w:id="2045" w:author="Poissonfish Chen" w:date="2017-09-11T10:22:00Z">
        <w:r w:rsidRPr="00755270" w:rsidDel="009D034E">
          <w:rPr>
            <w:rFonts w:cs="Helvetica"/>
            <w:noProof/>
            <w:sz w:val="28"/>
            <w:szCs w:val="28"/>
            <w:rPrChange w:id="2046" w:author="Poissonfish Chen" w:date="2017-09-12T14:37:00Z">
              <w:rPr>
                <w:rFonts w:ascii="Garamond" w:hAnsi="Garamond" w:cs="Helvetica"/>
                <w:noProof/>
                <w:sz w:val="28"/>
                <w:szCs w:val="28"/>
              </w:rPr>
            </w:rPrChange>
          </w:rPr>
          <w:drawing>
            <wp:inline distT="0" distB="0" distL="0" distR="0" wp14:anchorId="05C9C560" wp14:editId="3F581A00">
              <wp:extent cx="5580000" cy="3300893"/>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000" cy="3300893"/>
                      </a:xfrm>
                      <a:prstGeom prst="rect">
                        <a:avLst/>
                      </a:prstGeom>
                      <a:noFill/>
                      <a:ln>
                        <a:noFill/>
                      </a:ln>
                    </pic:spPr>
                  </pic:pic>
                </a:graphicData>
              </a:graphic>
            </wp:inline>
          </w:drawing>
        </w:r>
      </w:del>
    </w:p>
    <w:p w14:paraId="18395B62" w14:textId="46E4DA3F" w:rsidR="004C7923" w:rsidRPr="00755270" w:rsidDel="00162DD3" w:rsidRDefault="004C7923">
      <w:pPr>
        <w:rPr>
          <w:del w:id="2047" w:author="Poissonfish Chen" w:date="2017-09-12T00:15:00Z"/>
          <w:rFonts w:cs="Helvetica"/>
          <w:sz w:val="28"/>
          <w:szCs w:val="28"/>
          <w:rPrChange w:id="2048" w:author="Poissonfish Chen" w:date="2017-09-12T14:37:00Z">
            <w:rPr>
              <w:del w:id="2049" w:author="Poissonfish Chen" w:date="2017-09-12T00:15:00Z"/>
              <w:rFonts w:ascii="Garamond" w:hAnsi="Garamond" w:cs="Helvetica"/>
              <w:sz w:val="28"/>
              <w:szCs w:val="28"/>
            </w:rPr>
          </w:rPrChange>
        </w:rPr>
        <w:pPrChange w:id="2050" w:author="Poissonfish Chen" w:date="2017-09-12T14:38:00Z">
          <w:pPr>
            <w:autoSpaceDE w:val="0"/>
            <w:autoSpaceDN w:val="0"/>
            <w:adjustRightInd w:val="0"/>
            <w:spacing w:after="0" w:line="240" w:lineRule="auto"/>
            <w:ind w:left="720" w:hanging="720"/>
            <w:jc w:val="center"/>
          </w:pPr>
        </w:pPrChange>
      </w:pPr>
    </w:p>
    <w:p w14:paraId="6B738110" w14:textId="54958651" w:rsidR="004C7923" w:rsidRPr="00755270" w:rsidDel="00162DD3" w:rsidRDefault="004C7923">
      <w:pPr>
        <w:rPr>
          <w:del w:id="2051" w:author="Poissonfish Chen" w:date="2017-09-12T00:15:00Z"/>
          <w:rFonts w:cs="Helvetica"/>
          <w:sz w:val="28"/>
          <w:szCs w:val="28"/>
          <w:rPrChange w:id="2052" w:author="Poissonfish Chen" w:date="2017-09-12T14:37:00Z">
            <w:rPr>
              <w:del w:id="2053" w:author="Poissonfish Chen" w:date="2017-09-12T00:15:00Z"/>
              <w:rFonts w:ascii="Garamond" w:hAnsi="Garamond" w:cs="Helvetica"/>
              <w:sz w:val="28"/>
              <w:szCs w:val="28"/>
            </w:rPr>
          </w:rPrChange>
        </w:rPr>
        <w:pPrChange w:id="2054" w:author="Poissonfish Chen" w:date="2017-09-12T14:38:00Z">
          <w:pPr>
            <w:autoSpaceDE w:val="0"/>
            <w:autoSpaceDN w:val="0"/>
            <w:adjustRightInd w:val="0"/>
            <w:spacing w:after="0" w:line="240" w:lineRule="auto"/>
            <w:ind w:left="720" w:hanging="720"/>
            <w:jc w:val="center"/>
          </w:pPr>
        </w:pPrChange>
      </w:pPr>
    </w:p>
    <w:p w14:paraId="492B2112" w14:textId="074EACB1" w:rsidR="004C7923" w:rsidRPr="00755270" w:rsidDel="00162DD3" w:rsidRDefault="004C7923">
      <w:pPr>
        <w:rPr>
          <w:del w:id="2055" w:author="Poissonfish Chen" w:date="2017-09-12T00:15:00Z"/>
          <w:rFonts w:cs="Helvetica"/>
          <w:sz w:val="28"/>
          <w:szCs w:val="28"/>
          <w:rPrChange w:id="2056" w:author="Poissonfish Chen" w:date="2017-09-12T14:37:00Z">
            <w:rPr>
              <w:del w:id="2057" w:author="Poissonfish Chen" w:date="2017-09-12T00:15:00Z"/>
              <w:rFonts w:ascii="Garamond" w:hAnsi="Garamond" w:cs="Helvetica"/>
              <w:sz w:val="28"/>
              <w:szCs w:val="28"/>
            </w:rPr>
          </w:rPrChange>
        </w:rPr>
        <w:pPrChange w:id="2058" w:author="Poissonfish Chen" w:date="2017-09-12T14:38:00Z">
          <w:pPr>
            <w:autoSpaceDE w:val="0"/>
            <w:autoSpaceDN w:val="0"/>
            <w:adjustRightInd w:val="0"/>
            <w:spacing w:after="0" w:line="240" w:lineRule="auto"/>
            <w:ind w:left="720" w:hanging="720"/>
            <w:jc w:val="center"/>
          </w:pPr>
        </w:pPrChange>
      </w:pPr>
    </w:p>
    <w:p w14:paraId="16A09CDD" w14:textId="7043BEEA" w:rsidR="004C7923" w:rsidRPr="00755270" w:rsidDel="00162DD3" w:rsidRDefault="004C7923">
      <w:pPr>
        <w:rPr>
          <w:del w:id="2059" w:author="Poissonfish Chen" w:date="2017-09-12T00:15:00Z"/>
          <w:rFonts w:cs="Helvetica"/>
          <w:sz w:val="28"/>
          <w:szCs w:val="28"/>
          <w:rPrChange w:id="2060" w:author="Poissonfish Chen" w:date="2017-09-12T14:37:00Z">
            <w:rPr>
              <w:del w:id="2061" w:author="Poissonfish Chen" w:date="2017-09-12T00:15:00Z"/>
              <w:rFonts w:ascii="Garamond" w:hAnsi="Garamond" w:cs="Helvetica"/>
              <w:sz w:val="28"/>
              <w:szCs w:val="28"/>
            </w:rPr>
          </w:rPrChange>
        </w:rPr>
        <w:pPrChange w:id="2062" w:author="Poissonfish Chen" w:date="2017-09-12T14:38:00Z">
          <w:pPr>
            <w:autoSpaceDE w:val="0"/>
            <w:autoSpaceDN w:val="0"/>
            <w:adjustRightInd w:val="0"/>
            <w:spacing w:after="0" w:line="240" w:lineRule="auto"/>
            <w:ind w:left="720" w:hanging="720"/>
            <w:jc w:val="center"/>
          </w:pPr>
        </w:pPrChange>
      </w:pPr>
    </w:p>
    <w:p w14:paraId="2AAE7E49" w14:textId="7200152F" w:rsidR="004C7923" w:rsidRPr="00755270" w:rsidDel="00162DD3" w:rsidRDefault="004C7923">
      <w:pPr>
        <w:rPr>
          <w:del w:id="2063" w:author="Poissonfish Chen" w:date="2017-09-12T00:15:00Z"/>
          <w:rFonts w:cs="Helvetica"/>
          <w:sz w:val="28"/>
          <w:szCs w:val="28"/>
          <w:rPrChange w:id="2064" w:author="Poissonfish Chen" w:date="2017-09-12T14:37:00Z">
            <w:rPr>
              <w:del w:id="2065" w:author="Poissonfish Chen" w:date="2017-09-12T00:15:00Z"/>
              <w:rFonts w:ascii="Garamond" w:hAnsi="Garamond" w:cs="Helvetica"/>
              <w:sz w:val="28"/>
              <w:szCs w:val="28"/>
            </w:rPr>
          </w:rPrChange>
        </w:rPr>
        <w:pPrChange w:id="2066" w:author="Poissonfish Chen" w:date="2017-09-12T14:38:00Z">
          <w:pPr>
            <w:autoSpaceDE w:val="0"/>
            <w:autoSpaceDN w:val="0"/>
            <w:adjustRightInd w:val="0"/>
            <w:spacing w:after="0" w:line="240" w:lineRule="auto"/>
            <w:ind w:left="720" w:hanging="720"/>
            <w:jc w:val="center"/>
          </w:pPr>
        </w:pPrChange>
      </w:pPr>
    </w:p>
    <w:p w14:paraId="4CBE1AE7" w14:textId="26E6794D" w:rsidR="003F342A" w:rsidRPr="00755270" w:rsidDel="00162DD3" w:rsidRDefault="003F342A">
      <w:pPr>
        <w:rPr>
          <w:del w:id="2067" w:author="Poissonfish Chen" w:date="2017-09-12T00:15:00Z"/>
          <w:rPrChange w:id="2068" w:author="Poissonfish Chen" w:date="2017-09-12T14:37:00Z">
            <w:rPr>
              <w:del w:id="2069" w:author="Poissonfish Chen" w:date="2017-09-12T00:15:00Z"/>
              <w:rFonts w:ascii="Garamond" w:hAnsi="Garamond"/>
            </w:rPr>
          </w:rPrChange>
        </w:rPr>
        <w:pPrChange w:id="2070" w:author="Poissonfish Chen" w:date="2017-09-12T14:38:00Z">
          <w:pPr>
            <w:pStyle w:val="ListParagraph"/>
            <w:numPr>
              <w:numId w:val="60"/>
            </w:numPr>
            <w:ind w:hanging="360"/>
            <w:jc w:val="left"/>
          </w:pPr>
        </w:pPrChange>
      </w:pPr>
      <w:del w:id="2071" w:author="Poissonfish Chen" w:date="2017-09-12T00:15:00Z">
        <w:r w:rsidRPr="00755270" w:rsidDel="00162DD3">
          <w:rPr>
            <w:rPrChange w:id="2072" w:author="Poissonfish Chen" w:date="2017-09-12T14:37:00Z">
              <w:rPr>
                <w:rFonts w:ascii="Garamond" w:hAnsi="Garamond"/>
              </w:rPr>
            </w:rPrChange>
          </w:rPr>
          <w:delText>Again, drag "BGLR" to the left-side area to deploy, and users can further define the configuration in GS.</w:delText>
        </w:r>
      </w:del>
    </w:p>
    <w:p w14:paraId="341AEA22" w14:textId="72C84A0C" w:rsidR="003F342A" w:rsidRPr="00755270" w:rsidDel="00162DD3" w:rsidRDefault="003F342A">
      <w:pPr>
        <w:rPr>
          <w:del w:id="2073" w:author="Poissonfish Chen" w:date="2017-09-12T00:15:00Z"/>
          <w:rFonts w:cs="Helvetica"/>
          <w:sz w:val="28"/>
          <w:szCs w:val="28"/>
          <w:rPrChange w:id="2074" w:author="Poissonfish Chen" w:date="2017-09-12T14:37:00Z">
            <w:rPr>
              <w:del w:id="2075" w:author="Poissonfish Chen" w:date="2017-09-12T00:15:00Z"/>
              <w:rFonts w:ascii="Garamond" w:hAnsi="Garamond" w:cs="Helvetica"/>
              <w:sz w:val="28"/>
              <w:szCs w:val="28"/>
            </w:rPr>
          </w:rPrChange>
        </w:rPr>
        <w:pPrChange w:id="2076" w:author="Poissonfish Chen" w:date="2017-09-12T14:38:00Z">
          <w:pPr>
            <w:autoSpaceDE w:val="0"/>
            <w:autoSpaceDN w:val="0"/>
            <w:adjustRightInd w:val="0"/>
            <w:spacing w:after="0" w:line="240" w:lineRule="auto"/>
            <w:ind w:left="720" w:hanging="720"/>
            <w:jc w:val="center"/>
          </w:pPr>
        </w:pPrChange>
      </w:pPr>
      <w:del w:id="2077" w:author="Poissonfish Chen" w:date="2017-09-11T10:22:00Z">
        <w:r w:rsidRPr="00755270" w:rsidDel="009D034E">
          <w:rPr>
            <w:rFonts w:cs="Helvetica"/>
            <w:noProof/>
            <w:sz w:val="28"/>
            <w:szCs w:val="28"/>
            <w:rPrChange w:id="2078" w:author="Poissonfish Chen" w:date="2017-09-12T14:37:00Z">
              <w:rPr>
                <w:rFonts w:ascii="Garamond" w:hAnsi="Garamond" w:cs="Helvetica"/>
                <w:noProof/>
                <w:sz w:val="28"/>
                <w:szCs w:val="28"/>
              </w:rPr>
            </w:rPrChange>
          </w:rPr>
          <w:drawing>
            <wp:inline distT="0" distB="0" distL="0" distR="0" wp14:anchorId="28A597C4" wp14:editId="031ED7C8">
              <wp:extent cx="4151343" cy="36343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62158" cy="3643845"/>
                      </a:xfrm>
                      <a:prstGeom prst="rect">
                        <a:avLst/>
                      </a:prstGeom>
                      <a:noFill/>
                      <a:ln>
                        <a:noFill/>
                      </a:ln>
                    </pic:spPr>
                  </pic:pic>
                </a:graphicData>
              </a:graphic>
            </wp:inline>
          </w:drawing>
        </w:r>
      </w:del>
    </w:p>
    <w:p w14:paraId="0794E881" w14:textId="08CDAEB7" w:rsidR="003F342A" w:rsidRPr="00755270" w:rsidDel="00162DD3" w:rsidRDefault="003F342A">
      <w:pPr>
        <w:rPr>
          <w:del w:id="2079" w:author="Poissonfish Chen" w:date="2017-09-12T00:15:00Z"/>
          <w:rFonts w:cs="Helvetica"/>
          <w:sz w:val="28"/>
          <w:szCs w:val="28"/>
          <w:rPrChange w:id="2080" w:author="Poissonfish Chen" w:date="2017-09-12T14:37:00Z">
            <w:rPr>
              <w:del w:id="2081" w:author="Poissonfish Chen" w:date="2017-09-12T00:15:00Z"/>
              <w:rFonts w:ascii="Garamond" w:hAnsi="Garamond" w:cs="Helvetica"/>
              <w:sz w:val="28"/>
              <w:szCs w:val="28"/>
            </w:rPr>
          </w:rPrChange>
        </w:rPr>
        <w:pPrChange w:id="2082" w:author="Poissonfish Chen" w:date="2017-09-12T14:38:00Z">
          <w:pPr>
            <w:autoSpaceDE w:val="0"/>
            <w:autoSpaceDN w:val="0"/>
            <w:adjustRightInd w:val="0"/>
            <w:spacing w:after="0" w:line="240" w:lineRule="auto"/>
            <w:ind w:left="720" w:hanging="720"/>
            <w:jc w:val="left"/>
          </w:pPr>
        </w:pPrChange>
      </w:pPr>
    </w:p>
    <w:p w14:paraId="76A861A5" w14:textId="55B45BCD" w:rsidR="003F342A" w:rsidRPr="00755270" w:rsidDel="00162DD3" w:rsidRDefault="003F342A">
      <w:pPr>
        <w:rPr>
          <w:del w:id="2083" w:author="Poissonfish Chen" w:date="2017-09-12T00:15:00Z"/>
          <w:rPrChange w:id="2084" w:author="Poissonfish Chen" w:date="2017-09-12T14:37:00Z">
            <w:rPr>
              <w:del w:id="2085" w:author="Poissonfish Chen" w:date="2017-09-12T00:15:00Z"/>
              <w:rFonts w:ascii="Garamond" w:hAnsi="Garamond"/>
            </w:rPr>
          </w:rPrChange>
        </w:rPr>
        <w:pPrChange w:id="2086" w:author="Poissonfish Chen" w:date="2017-09-12T14:38:00Z">
          <w:pPr>
            <w:pStyle w:val="ListParagraph"/>
            <w:numPr>
              <w:numId w:val="60"/>
            </w:numPr>
            <w:ind w:hanging="360"/>
            <w:jc w:val="left"/>
          </w:pPr>
        </w:pPrChange>
      </w:pPr>
      <w:del w:id="2087" w:author="Poissonfish Chen" w:date="2017-09-12T00:15:00Z">
        <w:r w:rsidRPr="00755270" w:rsidDel="00162DD3">
          <w:rPr>
            <w:rPrChange w:id="2088" w:author="Poissonfish Chen" w:date="2017-09-12T14:37:00Z">
              <w:rPr>
                <w:rFonts w:ascii="Garamond" w:hAnsi="Garamond"/>
              </w:rPr>
            </w:rPrChange>
          </w:rPr>
          <w:delText>After getting everything set, right click on the project and choose "Run" to start the analysis.</w:delText>
        </w:r>
      </w:del>
    </w:p>
    <w:p w14:paraId="34B6ED67" w14:textId="03329F98" w:rsidR="003F342A" w:rsidRPr="00755270" w:rsidDel="00162DD3" w:rsidRDefault="003F342A">
      <w:pPr>
        <w:rPr>
          <w:del w:id="2089" w:author="Poissonfish Chen" w:date="2017-09-12T00:15:00Z"/>
          <w:rFonts w:cs="Helvetica"/>
          <w:sz w:val="28"/>
          <w:szCs w:val="28"/>
          <w:rPrChange w:id="2090" w:author="Poissonfish Chen" w:date="2017-09-12T14:37:00Z">
            <w:rPr>
              <w:del w:id="2091" w:author="Poissonfish Chen" w:date="2017-09-12T00:15:00Z"/>
              <w:rFonts w:ascii="Garamond" w:hAnsi="Garamond" w:cs="Helvetica"/>
              <w:sz w:val="28"/>
              <w:szCs w:val="28"/>
            </w:rPr>
          </w:rPrChange>
        </w:rPr>
        <w:pPrChange w:id="2092" w:author="Poissonfish Chen" w:date="2017-09-12T14:38:00Z">
          <w:pPr>
            <w:autoSpaceDE w:val="0"/>
            <w:autoSpaceDN w:val="0"/>
            <w:adjustRightInd w:val="0"/>
            <w:spacing w:after="0" w:line="240" w:lineRule="auto"/>
            <w:ind w:left="720" w:hanging="720"/>
            <w:jc w:val="center"/>
          </w:pPr>
        </w:pPrChange>
      </w:pPr>
      <w:del w:id="2093" w:author="Poissonfish Chen" w:date="2017-09-11T11:12:00Z">
        <w:r w:rsidRPr="00755270" w:rsidDel="000A3670">
          <w:rPr>
            <w:rFonts w:cs="Helvetica"/>
            <w:noProof/>
            <w:sz w:val="28"/>
            <w:szCs w:val="28"/>
            <w:rPrChange w:id="2094" w:author="Poissonfish Chen" w:date="2017-09-12T14:37:00Z">
              <w:rPr>
                <w:rFonts w:ascii="Garamond" w:hAnsi="Garamond" w:cs="Helvetica"/>
                <w:noProof/>
                <w:sz w:val="28"/>
                <w:szCs w:val="28"/>
              </w:rPr>
            </w:rPrChange>
          </w:rPr>
          <w:drawing>
            <wp:inline distT="0" distB="0" distL="0" distR="0" wp14:anchorId="73BC1444" wp14:editId="64280CF5">
              <wp:extent cx="3600000" cy="24403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2440350"/>
                      </a:xfrm>
                      <a:prstGeom prst="rect">
                        <a:avLst/>
                      </a:prstGeom>
                      <a:noFill/>
                      <a:ln>
                        <a:noFill/>
                      </a:ln>
                    </pic:spPr>
                  </pic:pic>
                </a:graphicData>
              </a:graphic>
            </wp:inline>
          </w:drawing>
        </w:r>
      </w:del>
    </w:p>
    <w:p w14:paraId="032F929C" w14:textId="48212EB5" w:rsidR="004C7923" w:rsidRPr="00755270" w:rsidDel="00162DD3" w:rsidRDefault="004C7923">
      <w:pPr>
        <w:rPr>
          <w:del w:id="2095" w:author="Poissonfish Chen" w:date="2017-09-12T00:15:00Z"/>
          <w:rFonts w:cs="Helvetica"/>
          <w:sz w:val="28"/>
          <w:szCs w:val="28"/>
          <w:rPrChange w:id="2096" w:author="Poissonfish Chen" w:date="2017-09-12T14:37:00Z">
            <w:rPr>
              <w:del w:id="2097" w:author="Poissonfish Chen" w:date="2017-09-12T00:15:00Z"/>
              <w:rFonts w:ascii="Garamond" w:hAnsi="Garamond" w:cs="Helvetica"/>
              <w:sz w:val="28"/>
              <w:szCs w:val="28"/>
            </w:rPr>
          </w:rPrChange>
        </w:rPr>
        <w:pPrChange w:id="2098" w:author="Poissonfish Chen" w:date="2017-09-12T14:38:00Z">
          <w:pPr>
            <w:autoSpaceDE w:val="0"/>
            <w:autoSpaceDN w:val="0"/>
            <w:adjustRightInd w:val="0"/>
            <w:spacing w:after="0" w:line="240" w:lineRule="auto"/>
            <w:ind w:left="720" w:hanging="720"/>
            <w:jc w:val="center"/>
          </w:pPr>
        </w:pPrChange>
      </w:pPr>
    </w:p>
    <w:p w14:paraId="53182737" w14:textId="3C09C134" w:rsidR="004C7923" w:rsidRPr="00755270" w:rsidDel="00162DD3" w:rsidRDefault="004C7923">
      <w:pPr>
        <w:rPr>
          <w:del w:id="2099" w:author="Poissonfish Chen" w:date="2017-09-12T00:15:00Z"/>
          <w:rFonts w:cs="Helvetica"/>
          <w:sz w:val="28"/>
          <w:szCs w:val="28"/>
          <w:rPrChange w:id="2100" w:author="Poissonfish Chen" w:date="2017-09-12T14:37:00Z">
            <w:rPr>
              <w:del w:id="2101" w:author="Poissonfish Chen" w:date="2017-09-12T00:15:00Z"/>
              <w:rFonts w:ascii="Garamond" w:hAnsi="Garamond" w:cs="Helvetica"/>
              <w:sz w:val="28"/>
              <w:szCs w:val="28"/>
            </w:rPr>
          </w:rPrChange>
        </w:rPr>
        <w:pPrChange w:id="2102" w:author="Poissonfish Chen" w:date="2017-09-12T14:38:00Z">
          <w:pPr>
            <w:autoSpaceDE w:val="0"/>
            <w:autoSpaceDN w:val="0"/>
            <w:adjustRightInd w:val="0"/>
            <w:spacing w:after="0" w:line="240" w:lineRule="auto"/>
            <w:ind w:left="720" w:hanging="720"/>
            <w:jc w:val="center"/>
          </w:pPr>
        </w:pPrChange>
      </w:pPr>
    </w:p>
    <w:p w14:paraId="60A539D4" w14:textId="5D45C480" w:rsidR="004C7923" w:rsidRPr="00755270" w:rsidDel="00162DD3" w:rsidRDefault="004C7923">
      <w:pPr>
        <w:rPr>
          <w:del w:id="2103" w:author="Poissonfish Chen" w:date="2017-09-12T00:15:00Z"/>
          <w:rFonts w:cs="Helvetica"/>
          <w:sz w:val="28"/>
          <w:szCs w:val="28"/>
          <w:rPrChange w:id="2104" w:author="Poissonfish Chen" w:date="2017-09-12T14:37:00Z">
            <w:rPr>
              <w:del w:id="2105" w:author="Poissonfish Chen" w:date="2017-09-12T00:15:00Z"/>
              <w:rFonts w:ascii="Garamond" w:hAnsi="Garamond" w:cs="Helvetica"/>
              <w:sz w:val="28"/>
              <w:szCs w:val="28"/>
            </w:rPr>
          </w:rPrChange>
        </w:rPr>
        <w:pPrChange w:id="2106" w:author="Poissonfish Chen" w:date="2017-09-12T14:38:00Z">
          <w:pPr>
            <w:autoSpaceDE w:val="0"/>
            <w:autoSpaceDN w:val="0"/>
            <w:adjustRightInd w:val="0"/>
            <w:spacing w:after="0" w:line="240" w:lineRule="auto"/>
            <w:ind w:left="720" w:hanging="720"/>
            <w:jc w:val="center"/>
          </w:pPr>
        </w:pPrChange>
      </w:pPr>
    </w:p>
    <w:p w14:paraId="3DA86A7C" w14:textId="58904FD2" w:rsidR="004C7923" w:rsidRPr="00755270" w:rsidDel="00162DD3" w:rsidRDefault="004C7923">
      <w:pPr>
        <w:rPr>
          <w:del w:id="2107" w:author="Poissonfish Chen" w:date="2017-09-12T00:15:00Z"/>
          <w:rFonts w:cs="Helvetica"/>
          <w:sz w:val="28"/>
          <w:szCs w:val="28"/>
          <w:rPrChange w:id="2108" w:author="Poissonfish Chen" w:date="2017-09-12T14:37:00Z">
            <w:rPr>
              <w:del w:id="2109" w:author="Poissonfish Chen" w:date="2017-09-12T00:15:00Z"/>
              <w:rFonts w:ascii="Garamond" w:hAnsi="Garamond" w:cs="Helvetica"/>
              <w:sz w:val="28"/>
              <w:szCs w:val="28"/>
            </w:rPr>
          </w:rPrChange>
        </w:rPr>
        <w:pPrChange w:id="2110" w:author="Poissonfish Chen" w:date="2017-09-12T14:38:00Z">
          <w:pPr>
            <w:autoSpaceDE w:val="0"/>
            <w:autoSpaceDN w:val="0"/>
            <w:adjustRightInd w:val="0"/>
            <w:spacing w:after="0" w:line="240" w:lineRule="auto"/>
            <w:ind w:left="720" w:hanging="720"/>
            <w:jc w:val="center"/>
          </w:pPr>
        </w:pPrChange>
      </w:pPr>
    </w:p>
    <w:p w14:paraId="0109E32E" w14:textId="335305A7" w:rsidR="004C7923" w:rsidRPr="00755270" w:rsidDel="00162DD3" w:rsidRDefault="004C7923">
      <w:pPr>
        <w:rPr>
          <w:del w:id="2111" w:author="Poissonfish Chen" w:date="2017-09-12T00:15:00Z"/>
          <w:rFonts w:cs="Helvetica"/>
          <w:sz w:val="28"/>
          <w:szCs w:val="28"/>
          <w:rPrChange w:id="2112" w:author="Poissonfish Chen" w:date="2017-09-12T14:37:00Z">
            <w:rPr>
              <w:del w:id="2113" w:author="Poissonfish Chen" w:date="2017-09-12T00:15:00Z"/>
              <w:rFonts w:ascii="Garamond" w:hAnsi="Garamond" w:cs="Helvetica"/>
              <w:sz w:val="28"/>
              <w:szCs w:val="28"/>
            </w:rPr>
          </w:rPrChange>
        </w:rPr>
        <w:pPrChange w:id="2114" w:author="Poissonfish Chen" w:date="2017-09-12T14:38:00Z">
          <w:pPr>
            <w:autoSpaceDE w:val="0"/>
            <w:autoSpaceDN w:val="0"/>
            <w:adjustRightInd w:val="0"/>
            <w:spacing w:after="0" w:line="240" w:lineRule="auto"/>
            <w:ind w:left="720" w:hanging="720"/>
            <w:jc w:val="center"/>
          </w:pPr>
        </w:pPrChange>
      </w:pPr>
    </w:p>
    <w:p w14:paraId="735CFDCD" w14:textId="130CB3C2" w:rsidR="004C7923" w:rsidRPr="00755270" w:rsidDel="00162DD3" w:rsidRDefault="004C7923">
      <w:pPr>
        <w:rPr>
          <w:del w:id="2115" w:author="Poissonfish Chen" w:date="2017-09-12T00:15:00Z"/>
          <w:rFonts w:cs="Helvetica"/>
          <w:sz w:val="28"/>
          <w:szCs w:val="28"/>
          <w:rPrChange w:id="2116" w:author="Poissonfish Chen" w:date="2017-09-12T14:37:00Z">
            <w:rPr>
              <w:del w:id="2117" w:author="Poissonfish Chen" w:date="2017-09-12T00:15:00Z"/>
              <w:rFonts w:ascii="Garamond" w:hAnsi="Garamond" w:cs="Helvetica"/>
              <w:sz w:val="28"/>
              <w:szCs w:val="28"/>
            </w:rPr>
          </w:rPrChange>
        </w:rPr>
        <w:pPrChange w:id="2118" w:author="Poissonfish Chen" w:date="2017-09-12T14:38:00Z">
          <w:pPr>
            <w:autoSpaceDE w:val="0"/>
            <w:autoSpaceDN w:val="0"/>
            <w:adjustRightInd w:val="0"/>
            <w:spacing w:after="0" w:line="240" w:lineRule="auto"/>
            <w:ind w:left="720" w:hanging="720"/>
            <w:jc w:val="center"/>
          </w:pPr>
        </w:pPrChange>
      </w:pPr>
    </w:p>
    <w:p w14:paraId="5181941D" w14:textId="6958D604" w:rsidR="004C7923" w:rsidRPr="00755270" w:rsidDel="00162DD3" w:rsidRDefault="004C7923">
      <w:pPr>
        <w:rPr>
          <w:del w:id="2119" w:author="Poissonfish Chen" w:date="2017-09-12T00:15:00Z"/>
          <w:rFonts w:cs="Helvetica"/>
          <w:sz w:val="28"/>
          <w:szCs w:val="28"/>
          <w:rPrChange w:id="2120" w:author="Poissonfish Chen" w:date="2017-09-12T14:37:00Z">
            <w:rPr>
              <w:del w:id="2121" w:author="Poissonfish Chen" w:date="2017-09-12T00:15:00Z"/>
              <w:rFonts w:ascii="Garamond" w:hAnsi="Garamond" w:cs="Helvetica"/>
              <w:sz w:val="28"/>
              <w:szCs w:val="28"/>
            </w:rPr>
          </w:rPrChange>
        </w:rPr>
        <w:pPrChange w:id="2122" w:author="Poissonfish Chen" w:date="2017-09-12T14:38:00Z">
          <w:pPr>
            <w:autoSpaceDE w:val="0"/>
            <w:autoSpaceDN w:val="0"/>
            <w:adjustRightInd w:val="0"/>
            <w:spacing w:after="0" w:line="240" w:lineRule="auto"/>
            <w:ind w:left="720" w:hanging="720"/>
            <w:jc w:val="center"/>
          </w:pPr>
        </w:pPrChange>
      </w:pPr>
    </w:p>
    <w:p w14:paraId="731BFE77" w14:textId="10174EAB" w:rsidR="004C7923" w:rsidRPr="00755270" w:rsidDel="00162DD3" w:rsidRDefault="004C7923">
      <w:pPr>
        <w:rPr>
          <w:del w:id="2123" w:author="Poissonfish Chen" w:date="2017-09-12T00:15:00Z"/>
          <w:rFonts w:cs="Helvetica"/>
          <w:sz w:val="28"/>
          <w:szCs w:val="28"/>
          <w:rPrChange w:id="2124" w:author="Poissonfish Chen" w:date="2017-09-12T14:37:00Z">
            <w:rPr>
              <w:del w:id="2125" w:author="Poissonfish Chen" w:date="2017-09-12T00:15:00Z"/>
              <w:rFonts w:ascii="Garamond" w:hAnsi="Garamond" w:cs="Helvetica"/>
              <w:sz w:val="28"/>
              <w:szCs w:val="28"/>
            </w:rPr>
          </w:rPrChange>
        </w:rPr>
        <w:pPrChange w:id="2126" w:author="Poissonfish Chen" w:date="2017-09-12T14:38:00Z">
          <w:pPr>
            <w:autoSpaceDE w:val="0"/>
            <w:autoSpaceDN w:val="0"/>
            <w:adjustRightInd w:val="0"/>
            <w:spacing w:after="0" w:line="240" w:lineRule="auto"/>
            <w:ind w:left="720" w:hanging="720"/>
            <w:jc w:val="center"/>
          </w:pPr>
        </w:pPrChange>
      </w:pPr>
    </w:p>
    <w:p w14:paraId="13FE0495" w14:textId="6931A938" w:rsidR="004C7923" w:rsidRPr="00755270" w:rsidDel="00162DD3" w:rsidRDefault="004C7923">
      <w:pPr>
        <w:rPr>
          <w:del w:id="2127" w:author="Poissonfish Chen" w:date="2017-09-12T00:15:00Z"/>
          <w:rFonts w:cs="Helvetica"/>
          <w:sz w:val="28"/>
          <w:szCs w:val="28"/>
          <w:rPrChange w:id="2128" w:author="Poissonfish Chen" w:date="2017-09-12T14:37:00Z">
            <w:rPr>
              <w:del w:id="2129" w:author="Poissonfish Chen" w:date="2017-09-12T00:15:00Z"/>
              <w:rFonts w:ascii="Garamond" w:hAnsi="Garamond" w:cs="Helvetica"/>
              <w:sz w:val="28"/>
              <w:szCs w:val="28"/>
            </w:rPr>
          </w:rPrChange>
        </w:rPr>
        <w:pPrChange w:id="2130" w:author="Poissonfish Chen" w:date="2017-09-12T14:38:00Z">
          <w:pPr>
            <w:autoSpaceDE w:val="0"/>
            <w:autoSpaceDN w:val="0"/>
            <w:adjustRightInd w:val="0"/>
            <w:spacing w:after="0" w:line="240" w:lineRule="auto"/>
            <w:ind w:left="720" w:hanging="720"/>
            <w:jc w:val="center"/>
          </w:pPr>
        </w:pPrChange>
      </w:pPr>
    </w:p>
    <w:p w14:paraId="13028A98" w14:textId="3135C4E7" w:rsidR="004C7923" w:rsidRPr="00755270" w:rsidDel="00162DD3" w:rsidRDefault="004C7923">
      <w:pPr>
        <w:rPr>
          <w:del w:id="2131" w:author="Poissonfish Chen" w:date="2017-09-12T00:15:00Z"/>
          <w:rFonts w:cs="Helvetica"/>
          <w:sz w:val="28"/>
          <w:szCs w:val="28"/>
          <w:rPrChange w:id="2132" w:author="Poissonfish Chen" w:date="2017-09-12T14:37:00Z">
            <w:rPr>
              <w:del w:id="2133" w:author="Poissonfish Chen" w:date="2017-09-12T00:15:00Z"/>
              <w:rFonts w:ascii="Garamond" w:hAnsi="Garamond" w:cs="Helvetica"/>
              <w:sz w:val="28"/>
              <w:szCs w:val="28"/>
            </w:rPr>
          </w:rPrChange>
        </w:rPr>
        <w:pPrChange w:id="2134" w:author="Poissonfish Chen" w:date="2017-09-12T14:38:00Z">
          <w:pPr>
            <w:autoSpaceDE w:val="0"/>
            <w:autoSpaceDN w:val="0"/>
            <w:adjustRightInd w:val="0"/>
            <w:spacing w:after="0" w:line="240" w:lineRule="auto"/>
            <w:ind w:left="720" w:hanging="720"/>
            <w:jc w:val="center"/>
          </w:pPr>
        </w:pPrChange>
      </w:pPr>
    </w:p>
    <w:p w14:paraId="68BE6900" w14:textId="76CF998C" w:rsidR="003F342A" w:rsidRPr="00755270" w:rsidDel="00162DD3" w:rsidRDefault="003F342A">
      <w:pPr>
        <w:rPr>
          <w:del w:id="2135" w:author="Poissonfish Chen" w:date="2017-09-12T00:15:00Z"/>
          <w:rPrChange w:id="2136" w:author="Poissonfish Chen" w:date="2017-09-12T14:37:00Z">
            <w:rPr>
              <w:del w:id="2137" w:author="Poissonfish Chen" w:date="2017-09-12T00:15:00Z"/>
              <w:rFonts w:ascii="Garamond" w:hAnsi="Garamond"/>
            </w:rPr>
          </w:rPrChange>
        </w:rPr>
        <w:pPrChange w:id="2138" w:author="Poissonfish Chen" w:date="2017-09-12T14:38:00Z">
          <w:pPr>
            <w:pStyle w:val="ListParagraph"/>
            <w:numPr>
              <w:numId w:val="60"/>
            </w:numPr>
            <w:ind w:hanging="360"/>
            <w:jc w:val="left"/>
          </w:pPr>
        </w:pPrChange>
      </w:pPr>
      <w:del w:id="2139" w:author="Poissonfish Chen" w:date="2017-09-12T00:15:00Z">
        <w:r w:rsidRPr="00755270" w:rsidDel="00162DD3">
          <w:rPr>
            <w:rPrChange w:id="2140" w:author="Poissonfish Chen" w:date="2017-09-12T14:37:00Z">
              <w:rPr>
                <w:rFonts w:ascii="Garamond" w:hAnsi="Garamond"/>
              </w:rPr>
            </w:rPrChange>
          </w:rPr>
          <w:delText>The project icon will be labeled a green dot after a successful run. Double click on it to inspect results.</w:delText>
        </w:r>
      </w:del>
    </w:p>
    <w:p w14:paraId="6BCF0402" w14:textId="15428294" w:rsidR="003F342A" w:rsidRPr="00755270" w:rsidDel="00162DD3" w:rsidRDefault="003F342A">
      <w:pPr>
        <w:rPr>
          <w:del w:id="2141" w:author="Poissonfish Chen" w:date="2017-09-12T00:15:00Z"/>
          <w:rFonts w:cs="Helvetica"/>
          <w:sz w:val="28"/>
          <w:szCs w:val="28"/>
          <w:rPrChange w:id="2142" w:author="Poissonfish Chen" w:date="2017-09-12T14:37:00Z">
            <w:rPr>
              <w:del w:id="2143" w:author="Poissonfish Chen" w:date="2017-09-12T00:15:00Z"/>
              <w:rFonts w:ascii="Garamond" w:hAnsi="Garamond" w:cs="Helvetica"/>
              <w:sz w:val="28"/>
              <w:szCs w:val="28"/>
            </w:rPr>
          </w:rPrChange>
        </w:rPr>
        <w:pPrChange w:id="2144" w:author="Poissonfish Chen" w:date="2017-09-12T14:38:00Z">
          <w:pPr>
            <w:autoSpaceDE w:val="0"/>
            <w:autoSpaceDN w:val="0"/>
            <w:adjustRightInd w:val="0"/>
            <w:spacing w:after="0" w:line="240" w:lineRule="auto"/>
            <w:ind w:left="720" w:hanging="720"/>
            <w:jc w:val="center"/>
          </w:pPr>
        </w:pPrChange>
      </w:pPr>
      <w:del w:id="2145" w:author="Poissonfish Chen" w:date="2017-09-11T11:12:00Z">
        <w:r w:rsidRPr="00755270" w:rsidDel="000A3670">
          <w:rPr>
            <w:rFonts w:cs="Helvetica"/>
            <w:noProof/>
            <w:sz w:val="28"/>
            <w:szCs w:val="28"/>
            <w:rPrChange w:id="2146" w:author="Poissonfish Chen" w:date="2017-09-12T14:37:00Z">
              <w:rPr>
                <w:rFonts w:ascii="Garamond" w:hAnsi="Garamond" w:cs="Helvetica"/>
                <w:noProof/>
                <w:sz w:val="28"/>
                <w:szCs w:val="28"/>
              </w:rPr>
            </w:rPrChange>
          </w:rPr>
          <w:drawing>
            <wp:inline distT="0" distB="0" distL="0" distR="0" wp14:anchorId="11625B48" wp14:editId="6FC9AECB">
              <wp:extent cx="5580000" cy="3987277"/>
              <wp:effectExtent l="0" t="0" r="825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000" cy="3987277"/>
                      </a:xfrm>
                      <a:prstGeom prst="rect">
                        <a:avLst/>
                      </a:prstGeom>
                      <a:noFill/>
                      <a:ln>
                        <a:noFill/>
                      </a:ln>
                    </pic:spPr>
                  </pic:pic>
                </a:graphicData>
              </a:graphic>
            </wp:inline>
          </w:drawing>
        </w:r>
      </w:del>
    </w:p>
    <w:p w14:paraId="7FD9A6DA" w14:textId="6DE3E4FC" w:rsidR="003F342A" w:rsidRPr="00755270" w:rsidDel="00162DD3" w:rsidRDefault="003F342A">
      <w:pPr>
        <w:rPr>
          <w:del w:id="2147" w:author="Poissonfish Chen" w:date="2017-09-12T00:15:00Z"/>
          <w:rPrChange w:id="2148" w:author="Poissonfish Chen" w:date="2017-09-12T14:37:00Z">
            <w:rPr>
              <w:del w:id="2149" w:author="Poissonfish Chen" w:date="2017-09-12T00:15:00Z"/>
              <w:rFonts w:ascii="Garamond" w:hAnsi="Garamond"/>
            </w:rPr>
          </w:rPrChange>
        </w:rPr>
        <w:pPrChange w:id="2150" w:author="Poissonfish Chen" w:date="2017-09-12T14:38:00Z">
          <w:pPr>
            <w:pStyle w:val="ListParagraph"/>
            <w:numPr>
              <w:numId w:val="60"/>
            </w:numPr>
            <w:ind w:hanging="360"/>
            <w:jc w:val="left"/>
          </w:pPr>
        </w:pPrChange>
      </w:pPr>
      <w:del w:id="2151" w:author="Poissonfish Chen" w:date="2017-09-12T00:15:00Z">
        <w:r w:rsidRPr="00755270" w:rsidDel="00162DD3">
          <w:rPr>
            <w:rPrChange w:id="2152" w:author="Poissonfish Chen" w:date="2017-09-12T14:37:00Z">
              <w:rPr>
                <w:rFonts w:ascii="Garamond" w:hAnsi="Garamond"/>
              </w:rPr>
            </w:rPrChange>
          </w:rPr>
          <w:delText>In the folder where files imported, iPat will generate a set of converted files if needed.</w:delText>
        </w:r>
      </w:del>
    </w:p>
    <w:p w14:paraId="5BE2E936" w14:textId="5AD4914E" w:rsidR="003F342A" w:rsidRPr="00755270" w:rsidDel="00162DD3" w:rsidRDefault="003F342A">
      <w:pPr>
        <w:rPr>
          <w:del w:id="2153" w:author="Poissonfish Chen" w:date="2017-09-12T00:15:00Z"/>
          <w:rFonts w:cs="Helvetica"/>
          <w:sz w:val="28"/>
          <w:szCs w:val="28"/>
          <w:rPrChange w:id="2154" w:author="Poissonfish Chen" w:date="2017-09-12T14:37:00Z">
            <w:rPr>
              <w:del w:id="2155" w:author="Poissonfish Chen" w:date="2017-09-12T00:15:00Z"/>
              <w:rFonts w:ascii="Garamond" w:hAnsi="Garamond" w:cs="Helvetica"/>
              <w:sz w:val="28"/>
              <w:szCs w:val="28"/>
            </w:rPr>
          </w:rPrChange>
        </w:rPr>
        <w:pPrChange w:id="2156" w:author="Poissonfish Chen" w:date="2017-09-12T14:38:00Z">
          <w:pPr>
            <w:autoSpaceDE w:val="0"/>
            <w:autoSpaceDN w:val="0"/>
            <w:adjustRightInd w:val="0"/>
            <w:spacing w:after="0" w:line="240" w:lineRule="auto"/>
            <w:ind w:left="720" w:hanging="720"/>
            <w:jc w:val="center"/>
          </w:pPr>
        </w:pPrChange>
      </w:pPr>
      <w:del w:id="2157" w:author="Poissonfish Chen" w:date="2017-09-12T00:14:00Z">
        <w:r w:rsidRPr="00755270" w:rsidDel="00162DD3">
          <w:rPr>
            <w:rFonts w:cs="Helvetica"/>
            <w:noProof/>
            <w:sz w:val="28"/>
            <w:szCs w:val="28"/>
            <w:rPrChange w:id="2158" w:author="Poissonfish Chen" w:date="2017-09-12T14:37:00Z">
              <w:rPr>
                <w:rFonts w:ascii="Garamond" w:hAnsi="Garamond" w:cs="Helvetica"/>
                <w:noProof/>
                <w:sz w:val="28"/>
                <w:szCs w:val="28"/>
              </w:rPr>
            </w:rPrChange>
          </w:rPr>
          <w:drawing>
            <wp:inline distT="0" distB="0" distL="0" distR="0" wp14:anchorId="0554A643" wp14:editId="4A6BD786">
              <wp:extent cx="4860000" cy="3871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0000" cy="3871085"/>
                      </a:xfrm>
                      <a:prstGeom prst="rect">
                        <a:avLst/>
                      </a:prstGeom>
                      <a:noFill/>
                      <a:ln>
                        <a:noFill/>
                      </a:ln>
                    </pic:spPr>
                  </pic:pic>
                </a:graphicData>
              </a:graphic>
            </wp:inline>
          </w:drawing>
        </w:r>
      </w:del>
    </w:p>
    <w:p w14:paraId="638BA11D" w14:textId="77777777" w:rsidR="004C7923" w:rsidRPr="00755270" w:rsidRDefault="004C7923">
      <w:pPr>
        <w:rPr>
          <w:rPrChange w:id="2159" w:author="Poissonfish Chen" w:date="2017-09-12T14:37:00Z">
            <w:rPr>
              <w:rFonts w:ascii="Garamond" w:hAnsi="Garamond"/>
            </w:rPr>
          </w:rPrChange>
        </w:rPr>
        <w:pPrChange w:id="2160" w:author="Poissonfish Chen" w:date="2017-09-12T14:38:00Z">
          <w:pPr>
            <w:pStyle w:val="Heading1"/>
          </w:pPr>
        </w:pPrChange>
      </w:pPr>
    </w:p>
    <w:p w14:paraId="588264C0" w14:textId="77777777" w:rsidR="003F342A" w:rsidRDefault="003F342A" w:rsidP="003F342A">
      <w:pPr>
        <w:autoSpaceDE w:val="0"/>
        <w:autoSpaceDN w:val="0"/>
        <w:adjustRightInd w:val="0"/>
        <w:spacing w:after="0" w:line="240" w:lineRule="auto"/>
        <w:ind w:left="720" w:hanging="720"/>
        <w:jc w:val="left"/>
        <w:rPr>
          <w:ins w:id="2161" w:author="Poissonfish Chen" w:date="2017-09-12T14:37:00Z"/>
          <w:rFonts w:ascii="Garamond" w:hAnsi="Garamond" w:cs="Helvetica"/>
          <w:sz w:val="28"/>
          <w:szCs w:val="28"/>
        </w:rPr>
      </w:pPr>
    </w:p>
    <w:p w14:paraId="44ECAF8D" w14:textId="77777777" w:rsidR="00755270" w:rsidRDefault="00755270" w:rsidP="003F342A">
      <w:pPr>
        <w:autoSpaceDE w:val="0"/>
        <w:autoSpaceDN w:val="0"/>
        <w:adjustRightInd w:val="0"/>
        <w:spacing w:after="0" w:line="240" w:lineRule="auto"/>
        <w:ind w:left="720" w:hanging="720"/>
        <w:jc w:val="left"/>
        <w:rPr>
          <w:ins w:id="2162" w:author="Poissonfish Chen" w:date="2017-09-12T14:37:00Z"/>
          <w:rFonts w:ascii="Garamond" w:hAnsi="Garamond" w:cs="Helvetica"/>
          <w:sz w:val="28"/>
          <w:szCs w:val="28"/>
        </w:rPr>
      </w:pPr>
    </w:p>
    <w:p w14:paraId="471782AC" w14:textId="77777777" w:rsidR="00755270" w:rsidRDefault="00755270" w:rsidP="003F342A">
      <w:pPr>
        <w:autoSpaceDE w:val="0"/>
        <w:autoSpaceDN w:val="0"/>
        <w:adjustRightInd w:val="0"/>
        <w:spacing w:after="0" w:line="240" w:lineRule="auto"/>
        <w:ind w:left="720" w:hanging="720"/>
        <w:jc w:val="left"/>
        <w:rPr>
          <w:ins w:id="2163" w:author="Poissonfish Chen" w:date="2017-09-12T14:37:00Z"/>
          <w:rFonts w:ascii="Garamond" w:hAnsi="Garamond" w:cs="Helvetica"/>
          <w:sz w:val="28"/>
          <w:szCs w:val="28"/>
        </w:rPr>
      </w:pPr>
    </w:p>
    <w:p w14:paraId="6BFCE124" w14:textId="77777777" w:rsidR="00755270" w:rsidRDefault="00755270" w:rsidP="003F342A">
      <w:pPr>
        <w:autoSpaceDE w:val="0"/>
        <w:autoSpaceDN w:val="0"/>
        <w:adjustRightInd w:val="0"/>
        <w:spacing w:after="0" w:line="240" w:lineRule="auto"/>
        <w:ind w:left="720" w:hanging="720"/>
        <w:jc w:val="left"/>
        <w:rPr>
          <w:ins w:id="2164" w:author="Poissonfish Chen" w:date="2017-09-12T14:37:00Z"/>
          <w:rFonts w:ascii="Garamond" w:hAnsi="Garamond" w:cs="Helvetica"/>
          <w:sz w:val="28"/>
          <w:szCs w:val="28"/>
        </w:rPr>
      </w:pPr>
    </w:p>
    <w:p w14:paraId="5F56080E" w14:textId="77777777" w:rsidR="00755270" w:rsidRDefault="00755270" w:rsidP="003F342A">
      <w:pPr>
        <w:autoSpaceDE w:val="0"/>
        <w:autoSpaceDN w:val="0"/>
        <w:adjustRightInd w:val="0"/>
        <w:spacing w:after="0" w:line="240" w:lineRule="auto"/>
        <w:ind w:left="720" w:hanging="720"/>
        <w:jc w:val="left"/>
        <w:rPr>
          <w:ins w:id="2165" w:author="Poissonfish Chen" w:date="2017-09-12T14:37:00Z"/>
          <w:rFonts w:ascii="Garamond" w:hAnsi="Garamond" w:cs="Helvetica"/>
          <w:sz w:val="28"/>
          <w:szCs w:val="28"/>
        </w:rPr>
      </w:pPr>
    </w:p>
    <w:p w14:paraId="027FE32C" w14:textId="77777777" w:rsidR="00755270" w:rsidRDefault="00755270" w:rsidP="003F342A">
      <w:pPr>
        <w:autoSpaceDE w:val="0"/>
        <w:autoSpaceDN w:val="0"/>
        <w:adjustRightInd w:val="0"/>
        <w:spacing w:after="0" w:line="240" w:lineRule="auto"/>
        <w:ind w:left="720" w:hanging="720"/>
        <w:jc w:val="left"/>
        <w:rPr>
          <w:ins w:id="2166" w:author="Poissonfish Chen" w:date="2017-09-12T14:37:00Z"/>
          <w:rFonts w:ascii="Garamond" w:hAnsi="Garamond" w:cs="Helvetica"/>
          <w:sz w:val="28"/>
          <w:szCs w:val="28"/>
        </w:rPr>
      </w:pPr>
    </w:p>
    <w:p w14:paraId="7F3AB98A" w14:textId="77777777" w:rsidR="00755270" w:rsidRDefault="00755270" w:rsidP="003F342A">
      <w:pPr>
        <w:autoSpaceDE w:val="0"/>
        <w:autoSpaceDN w:val="0"/>
        <w:adjustRightInd w:val="0"/>
        <w:spacing w:after="0" w:line="240" w:lineRule="auto"/>
        <w:ind w:left="720" w:hanging="720"/>
        <w:jc w:val="left"/>
        <w:rPr>
          <w:ins w:id="2167" w:author="Poissonfish Chen" w:date="2017-09-12T14:44:00Z"/>
          <w:rFonts w:ascii="Garamond" w:hAnsi="Garamond" w:cs="Helvetica"/>
          <w:sz w:val="28"/>
          <w:szCs w:val="28"/>
        </w:rPr>
      </w:pPr>
    </w:p>
    <w:p w14:paraId="60D118E8" w14:textId="77777777" w:rsidR="004464E5" w:rsidRPr="00755270" w:rsidRDefault="004464E5" w:rsidP="003F342A">
      <w:pPr>
        <w:autoSpaceDE w:val="0"/>
        <w:autoSpaceDN w:val="0"/>
        <w:adjustRightInd w:val="0"/>
        <w:spacing w:after="0" w:line="240" w:lineRule="auto"/>
        <w:ind w:left="720" w:hanging="720"/>
        <w:jc w:val="left"/>
        <w:rPr>
          <w:rFonts w:ascii="Garamond" w:hAnsi="Garamond" w:cs="Helvetica"/>
          <w:sz w:val="28"/>
          <w:szCs w:val="28"/>
        </w:rPr>
      </w:pPr>
    </w:p>
    <w:p w14:paraId="1D5FF5B1" w14:textId="1B3ED55E" w:rsidR="003F342A" w:rsidRPr="00755270" w:rsidRDefault="00471E99" w:rsidP="00FF0FD7">
      <w:pPr>
        <w:pStyle w:val="Heading1"/>
        <w:rPr>
          <w:rFonts w:ascii="Garamond" w:hAnsi="Garamond"/>
        </w:rPr>
      </w:pPr>
      <w:bookmarkStart w:id="2168" w:name="_Toc492991167"/>
      <w:r w:rsidRPr="00755270">
        <w:rPr>
          <w:rFonts w:ascii="Garamond" w:hAnsi="Garamond"/>
        </w:rPr>
        <w:lastRenderedPageBreak/>
        <w:t>7</w:t>
      </w:r>
      <w:r w:rsidR="003F342A" w:rsidRPr="00755270">
        <w:rPr>
          <w:rFonts w:ascii="Garamond" w:hAnsi="Garamond"/>
        </w:rPr>
        <w:t xml:space="preserve">. </w:t>
      </w:r>
      <w:r w:rsidR="00EC57FE" w:rsidRPr="00755270">
        <w:rPr>
          <w:rFonts w:ascii="Garamond" w:hAnsi="Garamond"/>
        </w:rPr>
        <w:t>References</w:t>
      </w:r>
      <w:bookmarkEnd w:id="2168"/>
    </w:p>
    <w:p w14:paraId="36CF3A0F" w14:textId="1AF37A9D" w:rsidR="00471E99" w:rsidRPr="00755270" w:rsidRDefault="002D623C" w:rsidP="00471E99">
      <w:pPr>
        <w:widowControl w:val="0"/>
        <w:autoSpaceDE w:val="0"/>
        <w:autoSpaceDN w:val="0"/>
        <w:adjustRightInd w:val="0"/>
        <w:spacing w:line="240" w:lineRule="auto"/>
        <w:ind w:left="480" w:hanging="480"/>
        <w:rPr>
          <w:rFonts w:ascii="Garamond" w:hAnsi="Garamond"/>
          <w:noProof/>
          <w:szCs w:val="24"/>
        </w:rPr>
      </w:pPr>
      <w:r w:rsidRPr="00755270">
        <w:rPr>
          <w:rFonts w:ascii="Garamond" w:hAnsi="Garamond"/>
          <w:rPrChange w:id="2169" w:author="Poissonfish Chen" w:date="2017-09-12T14:37:00Z">
            <w:rPr>
              <w:rFonts w:ascii="Garamond" w:hAnsi="Garamond"/>
            </w:rPr>
          </w:rPrChange>
        </w:rPr>
        <w:fldChar w:fldCharType="begin" w:fldLock="1"/>
      </w:r>
      <w:r w:rsidRPr="00755270">
        <w:rPr>
          <w:rFonts w:ascii="Garamond" w:hAnsi="Garamond"/>
        </w:rPr>
        <w:instrText xml:space="preserve">ADDIN Mendeley Bibliography CSL_BIBLIOGRAPHY </w:instrText>
      </w:r>
      <w:r w:rsidRPr="00755270">
        <w:rPr>
          <w:rFonts w:ascii="Garamond" w:hAnsi="Garamond"/>
          <w:rPrChange w:id="2170" w:author="Poissonfish Chen" w:date="2017-09-12T14:37:00Z">
            <w:rPr>
              <w:rFonts w:ascii="Garamond" w:hAnsi="Garamond"/>
            </w:rPr>
          </w:rPrChange>
        </w:rPr>
        <w:fldChar w:fldCharType="separate"/>
      </w:r>
      <w:r w:rsidR="00471E99" w:rsidRPr="00755270">
        <w:rPr>
          <w:rFonts w:ascii="Garamond" w:hAnsi="Garamond"/>
          <w:noProof/>
          <w:szCs w:val="24"/>
        </w:rPr>
        <w:t>Endelman J., 2011 Ridge regression and other kernels for genomic selection in the R package rrBLUP. Plant Genome 4: 250–255.</w:t>
      </w:r>
    </w:p>
    <w:p w14:paraId="46F32D9C" w14:textId="77777777" w:rsidR="00471E99" w:rsidRPr="00755270" w:rsidRDefault="00471E99" w:rsidP="00471E99">
      <w:pPr>
        <w:widowControl w:val="0"/>
        <w:autoSpaceDE w:val="0"/>
        <w:autoSpaceDN w:val="0"/>
        <w:adjustRightInd w:val="0"/>
        <w:spacing w:line="240" w:lineRule="auto"/>
        <w:ind w:left="480" w:hanging="480"/>
        <w:rPr>
          <w:rFonts w:ascii="Garamond" w:hAnsi="Garamond"/>
          <w:noProof/>
          <w:szCs w:val="24"/>
        </w:rPr>
      </w:pPr>
      <w:r w:rsidRPr="00755270">
        <w:rPr>
          <w:rFonts w:ascii="Garamond" w:hAnsi="Garamond"/>
          <w:noProof/>
          <w:szCs w:val="24"/>
        </w:rPr>
        <w:t xml:space="preserve">Lipka A. E., Tian F., Wang Q., Peiffer J., Li M., </w:t>
      </w:r>
      <w:r w:rsidRPr="00755270">
        <w:rPr>
          <w:rFonts w:ascii="Garamond" w:hAnsi="Garamond"/>
          <w:i/>
          <w:iCs/>
          <w:noProof/>
          <w:szCs w:val="24"/>
        </w:rPr>
        <w:t>et al.</w:t>
      </w:r>
      <w:r w:rsidRPr="00755270">
        <w:rPr>
          <w:rFonts w:ascii="Garamond" w:hAnsi="Garamond"/>
          <w:noProof/>
          <w:szCs w:val="24"/>
        </w:rPr>
        <w:t>, 2012 GAPIT: genome association and prediction integrated tool. Bioinformatics 28: 2397–2399.</w:t>
      </w:r>
    </w:p>
    <w:p w14:paraId="7A29A38B" w14:textId="77777777" w:rsidR="00471E99" w:rsidRPr="00755270" w:rsidRDefault="00471E99" w:rsidP="00471E99">
      <w:pPr>
        <w:widowControl w:val="0"/>
        <w:autoSpaceDE w:val="0"/>
        <w:autoSpaceDN w:val="0"/>
        <w:adjustRightInd w:val="0"/>
        <w:spacing w:line="240" w:lineRule="auto"/>
        <w:ind w:left="480" w:hanging="480"/>
        <w:rPr>
          <w:rFonts w:ascii="Garamond" w:hAnsi="Garamond"/>
          <w:noProof/>
          <w:szCs w:val="24"/>
        </w:rPr>
      </w:pPr>
      <w:r w:rsidRPr="00755270">
        <w:rPr>
          <w:rFonts w:ascii="Garamond" w:hAnsi="Garamond"/>
          <w:noProof/>
          <w:szCs w:val="24"/>
        </w:rPr>
        <w:t>Liu X., Huang M., Fan B., Buckler E. S., Zhang Z., 2016 Iterative Usage of Fixed and Random Effect Models for Powerful and Efficient Genome-Wide Association Studies. PLoS Genet. 12: e1005767.</w:t>
      </w:r>
    </w:p>
    <w:p w14:paraId="2A73FE96" w14:textId="77777777" w:rsidR="00471E99" w:rsidRPr="00755270" w:rsidRDefault="00471E99" w:rsidP="00471E99">
      <w:pPr>
        <w:widowControl w:val="0"/>
        <w:autoSpaceDE w:val="0"/>
        <w:autoSpaceDN w:val="0"/>
        <w:adjustRightInd w:val="0"/>
        <w:spacing w:line="240" w:lineRule="auto"/>
        <w:ind w:left="480" w:hanging="480"/>
        <w:rPr>
          <w:rFonts w:ascii="Garamond" w:hAnsi="Garamond"/>
          <w:noProof/>
          <w:szCs w:val="24"/>
        </w:rPr>
      </w:pPr>
      <w:r w:rsidRPr="00755270">
        <w:rPr>
          <w:rFonts w:ascii="Garamond" w:hAnsi="Garamond"/>
          <w:noProof/>
          <w:szCs w:val="24"/>
        </w:rPr>
        <w:t>Pérez P., Los Campos G. De, 2014 Genome-wide regression and prediction with the BGLR statistical package. Genetics 198: 483–495.</w:t>
      </w:r>
    </w:p>
    <w:p w14:paraId="3EFA9A55" w14:textId="77777777" w:rsidR="00471E99" w:rsidRPr="00755270" w:rsidRDefault="00471E99" w:rsidP="00471E99">
      <w:pPr>
        <w:widowControl w:val="0"/>
        <w:autoSpaceDE w:val="0"/>
        <w:autoSpaceDN w:val="0"/>
        <w:adjustRightInd w:val="0"/>
        <w:spacing w:line="240" w:lineRule="auto"/>
        <w:ind w:left="480" w:hanging="480"/>
        <w:rPr>
          <w:rFonts w:ascii="Garamond" w:hAnsi="Garamond"/>
          <w:noProof/>
          <w:szCs w:val="24"/>
        </w:rPr>
      </w:pPr>
      <w:r w:rsidRPr="00755270">
        <w:rPr>
          <w:rFonts w:ascii="Garamond" w:hAnsi="Garamond"/>
          <w:noProof/>
          <w:szCs w:val="24"/>
        </w:rPr>
        <w:t xml:space="preserve">Purcell S., Neale B., Todd-Brown K., Thomas L., Ferreira M. A. R., </w:t>
      </w:r>
      <w:r w:rsidRPr="00755270">
        <w:rPr>
          <w:rFonts w:ascii="Garamond" w:hAnsi="Garamond"/>
          <w:i/>
          <w:iCs/>
          <w:noProof/>
          <w:szCs w:val="24"/>
        </w:rPr>
        <w:t>et al.</w:t>
      </w:r>
      <w:r w:rsidRPr="00755270">
        <w:rPr>
          <w:rFonts w:ascii="Garamond" w:hAnsi="Garamond"/>
          <w:noProof/>
          <w:szCs w:val="24"/>
        </w:rPr>
        <w:t>, 2007 PLINK: a tool set for whole-genome association and population-based linkage analyses. Am J Hum Genet 81: 559–575.</w:t>
      </w:r>
    </w:p>
    <w:p w14:paraId="2EFF808D" w14:textId="77777777" w:rsidR="00471E99" w:rsidRPr="00755270" w:rsidRDefault="00471E99" w:rsidP="00471E99">
      <w:pPr>
        <w:widowControl w:val="0"/>
        <w:autoSpaceDE w:val="0"/>
        <w:autoSpaceDN w:val="0"/>
        <w:adjustRightInd w:val="0"/>
        <w:spacing w:line="240" w:lineRule="auto"/>
        <w:ind w:left="480" w:hanging="480"/>
        <w:rPr>
          <w:rFonts w:ascii="Garamond" w:hAnsi="Garamond"/>
          <w:noProof/>
        </w:rPr>
      </w:pPr>
      <w:r w:rsidRPr="00755270">
        <w:rPr>
          <w:rFonts w:ascii="Garamond" w:hAnsi="Garamond"/>
          <w:noProof/>
          <w:szCs w:val="24"/>
        </w:rPr>
        <w:t xml:space="preserve">Tang Y., Liu X., Wang J., Li M., Wang Q., </w:t>
      </w:r>
      <w:r w:rsidRPr="00755270">
        <w:rPr>
          <w:rFonts w:ascii="Garamond" w:hAnsi="Garamond"/>
          <w:i/>
          <w:iCs/>
          <w:noProof/>
          <w:szCs w:val="24"/>
        </w:rPr>
        <w:t>et al.</w:t>
      </w:r>
      <w:r w:rsidRPr="00755270">
        <w:rPr>
          <w:rFonts w:ascii="Garamond" w:hAnsi="Garamond"/>
          <w:noProof/>
          <w:szCs w:val="24"/>
        </w:rPr>
        <w:t>, 2016 GAPIT Version 2: An Enhanced Integrated Tool for Genomic Association and Prediction. Plant J. 9.</w:t>
      </w:r>
    </w:p>
    <w:p w14:paraId="7010FAC8" w14:textId="3AAE98D6" w:rsidR="00550140" w:rsidRPr="00755270" w:rsidRDefault="002D623C" w:rsidP="005C6CE0">
      <w:pPr>
        <w:rPr>
          <w:rFonts w:ascii="Garamond" w:hAnsi="Garamond"/>
        </w:rPr>
      </w:pPr>
      <w:r w:rsidRPr="00755270">
        <w:rPr>
          <w:rFonts w:ascii="Garamond" w:hAnsi="Garamond"/>
          <w:rPrChange w:id="2171" w:author="Poissonfish Chen" w:date="2017-09-12T14:37:00Z">
            <w:rPr>
              <w:rFonts w:ascii="Garamond" w:hAnsi="Garamond"/>
            </w:rPr>
          </w:rPrChange>
        </w:rPr>
        <w:fldChar w:fldCharType="end"/>
      </w:r>
    </w:p>
    <w:sectPr w:rsidR="00550140" w:rsidRPr="00755270" w:rsidSect="0008392A">
      <w:headerReference w:type="default" r:id="rId82"/>
      <w:footerReference w:type="even" r:id="rId83"/>
      <w:footerReference w:type="default" r:id="rId84"/>
      <w:pgSz w:w="11906" w:h="16838"/>
      <w:pgMar w:top="1134" w:right="1134" w:bottom="1134" w:left="1134" w:header="680" w:footer="0" w:gutter="0"/>
      <w:cols w:space="720"/>
      <w:titlePg/>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489F90" w14:textId="77777777" w:rsidR="00C45D58" w:rsidRDefault="00C45D58">
      <w:r>
        <w:separator/>
      </w:r>
    </w:p>
    <w:p w14:paraId="611E1C78" w14:textId="77777777" w:rsidR="00C45D58" w:rsidRDefault="00C45D58"/>
  </w:endnote>
  <w:endnote w:type="continuationSeparator" w:id="0">
    <w:p w14:paraId="6C01C5AB" w14:textId="77777777" w:rsidR="00C45D58" w:rsidRDefault="00C45D58">
      <w:r>
        <w:continuationSeparator/>
      </w:r>
    </w:p>
    <w:p w14:paraId="1B093167" w14:textId="77777777" w:rsidR="00C45D58" w:rsidRDefault="00C45D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新細明體">
    <w:charset w:val="88"/>
    <w:family w:val="auto"/>
    <w:pitch w:val="variable"/>
    <w:sig w:usb0="A00002FF" w:usb1="28CFFCFA" w:usb2="00000016" w:usb3="00000000" w:csb0="00100001" w:csb1="00000000"/>
  </w:font>
  <w:font w:name="Palatino">
    <w:panose1 w:val="02000500000000000000"/>
    <w:charset w:val="00"/>
    <w:family w:val="auto"/>
    <w:pitch w:val="variable"/>
    <w:sig w:usb0="00000003" w:usb1="00000000" w:usb2="00000000" w:usb3="00000000" w:csb0="00000001" w:csb1="00000000"/>
  </w:font>
  <w:font w:name="Helvetica">
    <w:altName w:val="Helvetica"/>
    <w:panose1 w:val="00000000000000000000"/>
    <w:charset w:val="00"/>
    <w:family w:val="auto"/>
    <w:pitch w:val="variable"/>
    <w:sig w:usb0="E00002FF" w:usb1="5000785B" w:usb2="00000000" w:usb3="00000000" w:csb0="0000019F" w:csb1="00000000"/>
  </w:font>
  <w:font w:name="Garamond">
    <w:panose1 w:val="02020404030301010803"/>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4394A" w14:textId="77777777" w:rsidR="000E5FCB" w:rsidRDefault="000E5FCB" w:rsidP="001C21B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BE3356" w14:textId="77777777" w:rsidR="000E5FCB" w:rsidRDefault="000E5FCB">
    <w:pPr>
      <w:pStyle w:val="Footer"/>
    </w:pPr>
  </w:p>
  <w:p w14:paraId="3653E7F7" w14:textId="77777777" w:rsidR="000E5FCB" w:rsidRDefault="000E5FC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0F241" w14:textId="77777777" w:rsidR="000E5FCB" w:rsidRDefault="000E5FCB" w:rsidP="001C21B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9772A">
      <w:rPr>
        <w:rStyle w:val="PageNumber"/>
        <w:noProof/>
      </w:rPr>
      <w:t>26</w:t>
    </w:r>
    <w:r>
      <w:rPr>
        <w:rStyle w:val="PageNumber"/>
      </w:rPr>
      <w:fldChar w:fldCharType="end"/>
    </w:r>
  </w:p>
  <w:p w14:paraId="756518CD" w14:textId="74741E7E" w:rsidR="000E5FCB" w:rsidRDefault="000E5FCB">
    <w:pPr>
      <w:pStyle w:val="HeaderFooter"/>
      <w:tabs>
        <w:tab w:val="clear" w:pos="9020"/>
        <w:tab w:val="center" w:pos="4819"/>
        <w:tab w:val="right" w:pos="9638"/>
      </w:tabs>
    </w:pPr>
    <w:r>
      <w:tab/>
    </w:r>
  </w:p>
  <w:p w14:paraId="3E7508F2" w14:textId="77777777" w:rsidR="000E5FCB" w:rsidRDefault="000E5FC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43BE94" w14:textId="77777777" w:rsidR="00C45D58" w:rsidRDefault="00C45D58">
      <w:r>
        <w:separator/>
      </w:r>
    </w:p>
    <w:p w14:paraId="25F2F674" w14:textId="77777777" w:rsidR="00C45D58" w:rsidRDefault="00C45D58"/>
  </w:footnote>
  <w:footnote w:type="continuationSeparator" w:id="0">
    <w:p w14:paraId="255CDA5C" w14:textId="77777777" w:rsidR="00C45D58" w:rsidRDefault="00C45D58">
      <w:r>
        <w:continuationSeparator/>
      </w:r>
    </w:p>
    <w:p w14:paraId="7631C8F8" w14:textId="77777777" w:rsidR="00C45D58" w:rsidRDefault="00C45D5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08DCC" w14:textId="43CF750D" w:rsidR="000E5FCB" w:rsidRDefault="000E5FCB">
    <w:pPr>
      <w:pStyle w:val="Header"/>
    </w:pPr>
    <w:r>
      <w:rPr>
        <w:noProof/>
      </w:rPr>
      <mc:AlternateContent>
        <mc:Choice Requires="wps">
          <w:drawing>
            <wp:anchor distT="0" distB="0" distL="114300" distR="114300" simplePos="0" relativeHeight="251659264" behindDoc="0" locked="0" layoutInCell="1" allowOverlap="1" wp14:anchorId="25054D68" wp14:editId="4E64218A">
              <wp:simplePos x="0" y="0"/>
              <wp:positionH relativeFrom="column">
                <wp:posOffset>17144</wp:posOffset>
              </wp:positionH>
              <wp:positionV relativeFrom="paragraph">
                <wp:posOffset>238125</wp:posOffset>
              </wp:positionV>
              <wp:extent cx="6057659" cy="88"/>
              <wp:effectExtent l="0" t="0" r="13335" b="25400"/>
              <wp:wrapNone/>
              <wp:docPr id="2" name="Straight Connector 2"/>
              <wp:cNvGraphicFramePr/>
              <a:graphic xmlns:a="http://schemas.openxmlformats.org/drawingml/2006/main">
                <a:graphicData uri="http://schemas.microsoft.com/office/word/2010/wordprocessingShape">
                  <wps:wsp>
                    <wps:cNvCnPr/>
                    <wps:spPr>
                      <a:xfrm>
                        <a:off x="0" y="0"/>
                        <a:ext cx="6057659" cy="88"/>
                      </a:xfrm>
                      <a:prstGeom prst="line">
                        <a:avLst/>
                      </a:prstGeom>
                      <a:ln w="12700">
                        <a:solidFill>
                          <a:schemeClr val="bg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6EAFD44"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pt,18.75pt" to="478.35pt,1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" strokecolor="#7f7f7f [1612]" strokeweight="1pt"/>
          </w:pict>
        </mc:Fallback>
      </mc:AlternateContent>
    </w:r>
    <w:r>
      <w:t>iPat User Manual</w:t>
    </w:r>
    <w:r>
      <w:rPr>
        <w:noProof/>
      </w:rPr>
      <w:t xml:space="preserve"> </w:t>
    </w:r>
    <w:r>
      <w:rPr>
        <w:noProof/>
      </w:rPr>
      <w:tab/>
    </w:r>
    <w:r>
      <w:rPr>
        <w:noProof/>
      </w:rPr>
      <w:tab/>
    </w:r>
    <w:r w:rsidRPr="0008392A">
      <w:rPr>
        <w:rFonts w:hint="eastAsia"/>
        <w:noProof/>
      </w:rPr>
      <w:drawing>
        <wp:inline distT="0" distB="0" distL="0" distR="0" wp14:anchorId="1512ED3E" wp14:editId="150F6621">
          <wp:extent cx="310803" cy="175046"/>
          <wp:effectExtent l="0" t="0" r="0" b="3175"/>
          <wp:docPr id="4" name="Picture 4" descr="iPa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Pat_logo.png"/>
                  <pic:cNvPicPr>
                    <a:picLocks noChangeAspect="1" noChangeArrowheads="1"/>
                  </pic:cNvPicPr>
                </pic:nvPicPr>
                <pic:blipFill rotWithShape="1">
                  <a:blip r:embed="rId1">
                    <a:extLst>
                      <a:ext uri="{28A0092B-C50C-407E-A947-70E740481C1C}">
                        <a14:useLocalDpi xmlns:a14="http://schemas.microsoft.com/office/drawing/2010/main" val="0"/>
                      </a:ext>
                    </a:extLst>
                  </a:blip>
                  <a:srcRect b="30804"/>
                  <a:stretch/>
                </pic:blipFill>
                <pic:spPr bwMode="auto">
                  <a:xfrm>
                    <a:off x="0" y="0"/>
                    <a:ext cx="356644" cy="20086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7CE430" w14:textId="77777777" w:rsidR="000E5FCB" w:rsidRDefault="000E5FC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000B"/>
    <w:multiLevelType w:val="hybridMultilevel"/>
    <w:tmpl w:val="0000000B"/>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C"/>
    <w:multiLevelType w:val="hybridMultilevel"/>
    <w:tmpl w:val="0000000C"/>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D"/>
    <w:multiLevelType w:val="hybridMultilevel"/>
    <w:tmpl w:val="0000000D"/>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E"/>
    <w:multiLevelType w:val="hybridMultilevel"/>
    <w:tmpl w:val="0000000E"/>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F"/>
    <w:multiLevelType w:val="hybridMultilevel"/>
    <w:tmpl w:val="0000000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10"/>
    <w:multiLevelType w:val="hybridMultilevel"/>
    <w:tmpl w:val="00000010"/>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0011"/>
    <w:multiLevelType w:val="hybridMultilevel"/>
    <w:tmpl w:val="00000011"/>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0012"/>
    <w:multiLevelType w:val="hybridMultilevel"/>
    <w:tmpl w:val="00000012"/>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0013"/>
    <w:multiLevelType w:val="hybridMultilevel"/>
    <w:tmpl w:val="00000013"/>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0014"/>
    <w:multiLevelType w:val="hybridMultilevel"/>
    <w:tmpl w:val="00000014"/>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0015"/>
    <w:multiLevelType w:val="hybridMultilevel"/>
    <w:tmpl w:val="00000015"/>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0016"/>
    <w:multiLevelType w:val="hybridMultilevel"/>
    <w:tmpl w:val="00000016"/>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00000017"/>
    <w:multiLevelType w:val="hybridMultilevel"/>
    <w:tmpl w:val="00000017"/>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00000018"/>
    <w:multiLevelType w:val="hybridMultilevel"/>
    <w:tmpl w:val="00000018"/>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00000019"/>
    <w:multiLevelType w:val="hybridMultilevel"/>
    <w:tmpl w:val="00000019"/>
    <w:lvl w:ilvl="0" w:tplc="0000096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nsid w:val="0000001A"/>
    <w:multiLevelType w:val="hybridMultilevel"/>
    <w:tmpl w:val="0000001A"/>
    <w:lvl w:ilvl="0" w:tplc="000009C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0000001B"/>
    <w:multiLevelType w:val="hybridMultilevel"/>
    <w:tmpl w:val="0000001B"/>
    <w:lvl w:ilvl="0" w:tplc="00000A2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0000001C"/>
    <w:multiLevelType w:val="hybridMultilevel"/>
    <w:tmpl w:val="0000001C"/>
    <w:lvl w:ilvl="0" w:tplc="00000A8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nsid w:val="0000001D"/>
    <w:multiLevelType w:val="hybridMultilevel"/>
    <w:tmpl w:val="0000001D"/>
    <w:lvl w:ilvl="0" w:tplc="00000AF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nsid w:val="0000001E"/>
    <w:multiLevelType w:val="hybridMultilevel"/>
    <w:tmpl w:val="0000001E"/>
    <w:lvl w:ilvl="0" w:tplc="00000B5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0000001F"/>
    <w:multiLevelType w:val="hybridMultilevel"/>
    <w:tmpl w:val="0000001F"/>
    <w:lvl w:ilvl="0" w:tplc="00000BB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nsid w:val="00000020"/>
    <w:multiLevelType w:val="hybridMultilevel"/>
    <w:tmpl w:val="00000020"/>
    <w:lvl w:ilvl="0" w:tplc="00000C1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nsid w:val="00000021"/>
    <w:multiLevelType w:val="hybridMultilevel"/>
    <w:tmpl w:val="00000021"/>
    <w:lvl w:ilvl="0" w:tplc="00000C8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nsid w:val="00000022"/>
    <w:multiLevelType w:val="hybridMultilevel"/>
    <w:tmpl w:val="00000022"/>
    <w:lvl w:ilvl="0" w:tplc="00000CE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nsid w:val="00000023"/>
    <w:multiLevelType w:val="hybridMultilevel"/>
    <w:tmpl w:val="00000023"/>
    <w:lvl w:ilvl="0" w:tplc="00000D4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nsid w:val="00000024"/>
    <w:multiLevelType w:val="hybridMultilevel"/>
    <w:tmpl w:val="00000024"/>
    <w:lvl w:ilvl="0" w:tplc="00000DA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nsid w:val="00000025"/>
    <w:multiLevelType w:val="hybridMultilevel"/>
    <w:tmpl w:val="00000025"/>
    <w:lvl w:ilvl="0" w:tplc="00000E1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nsid w:val="00000026"/>
    <w:multiLevelType w:val="hybridMultilevel"/>
    <w:tmpl w:val="00000026"/>
    <w:lvl w:ilvl="0" w:tplc="00000E7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00000027"/>
    <w:multiLevelType w:val="hybridMultilevel"/>
    <w:tmpl w:val="00000027"/>
    <w:lvl w:ilvl="0" w:tplc="00000ED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00000028"/>
    <w:multiLevelType w:val="hybridMultilevel"/>
    <w:tmpl w:val="00000028"/>
    <w:lvl w:ilvl="0" w:tplc="00000F3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nsid w:val="00000029"/>
    <w:multiLevelType w:val="hybridMultilevel"/>
    <w:tmpl w:val="00000029"/>
    <w:lvl w:ilvl="0" w:tplc="00000FA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nsid w:val="0000002A"/>
    <w:multiLevelType w:val="hybridMultilevel"/>
    <w:tmpl w:val="0000002A"/>
    <w:lvl w:ilvl="0" w:tplc="0000100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nsid w:val="0000002B"/>
    <w:multiLevelType w:val="hybridMultilevel"/>
    <w:tmpl w:val="0000002B"/>
    <w:lvl w:ilvl="0" w:tplc="0000106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nsid w:val="0000002C"/>
    <w:multiLevelType w:val="hybridMultilevel"/>
    <w:tmpl w:val="0000002C"/>
    <w:lvl w:ilvl="0" w:tplc="000010C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nsid w:val="0000002D"/>
    <w:multiLevelType w:val="hybridMultilevel"/>
    <w:tmpl w:val="0000002D"/>
    <w:lvl w:ilvl="0" w:tplc="0000113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nsid w:val="0000002E"/>
    <w:multiLevelType w:val="hybridMultilevel"/>
    <w:tmpl w:val="0000002E"/>
    <w:lvl w:ilvl="0" w:tplc="0000119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nsid w:val="0000002F"/>
    <w:multiLevelType w:val="hybridMultilevel"/>
    <w:tmpl w:val="0000002F"/>
    <w:lvl w:ilvl="0" w:tplc="000011F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nsid w:val="00000030"/>
    <w:multiLevelType w:val="hybridMultilevel"/>
    <w:tmpl w:val="00000030"/>
    <w:lvl w:ilvl="0" w:tplc="0000125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nsid w:val="0AFE5D4C"/>
    <w:multiLevelType w:val="hybridMultilevel"/>
    <w:tmpl w:val="6EA64930"/>
    <w:lvl w:ilvl="0" w:tplc="000005DD">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nsid w:val="17B1211E"/>
    <w:multiLevelType w:val="hybridMultilevel"/>
    <w:tmpl w:val="B37645FE"/>
    <w:lvl w:ilvl="0" w:tplc="000005DD">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nsid w:val="274D7D4D"/>
    <w:multiLevelType w:val="hybridMultilevel"/>
    <w:tmpl w:val="689248FA"/>
    <w:lvl w:ilvl="0" w:tplc="000005DD">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nsid w:val="362025DF"/>
    <w:multiLevelType w:val="hybridMultilevel"/>
    <w:tmpl w:val="235E0F4A"/>
    <w:styleLink w:val="Bullet"/>
    <w:lvl w:ilvl="0" w:tplc="EADA7442">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AC967BEC">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85EC429A">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61546464">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E96A2AAA">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08CCB456">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C9E2748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F3ACD0AA">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C6C89DA0">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52">
    <w:nsid w:val="40BD5EA4"/>
    <w:multiLevelType w:val="hybridMultilevel"/>
    <w:tmpl w:val="172C6836"/>
    <w:lvl w:ilvl="0" w:tplc="000005DD">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nsid w:val="44400864"/>
    <w:multiLevelType w:val="hybridMultilevel"/>
    <w:tmpl w:val="B492C8F6"/>
    <w:lvl w:ilvl="0" w:tplc="000005DD">
      <w:start w:val="1"/>
      <w:numFmt w:val="bullet"/>
      <w:lvlText w:val="•"/>
      <w:lvlJc w:val="left"/>
      <w:pPr>
        <w:ind w:left="720" w:hanging="360"/>
      </w:pPr>
    </w:lvl>
    <w:lvl w:ilvl="1" w:tplc="26BC4838">
      <w:numFmt w:val="bullet"/>
      <w:lvlText w:val=""/>
      <w:lvlJc w:val="left"/>
      <w:pPr>
        <w:ind w:left="840" w:hanging="360"/>
      </w:pPr>
      <w:rPr>
        <w:rFonts w:ascii="Wingdings" w:eastAsiaTheme="minorEastAsia" w:hAnsi="Wingdings" w:cstheme="minorBidi"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nsid w:val="4B106CA3"/>
    <w:multiLevelType w:val="hybridMultilevel"/>
    <w:tmpl w:val="F048A6D2"/>
    <w:lvl w:ilvl="0" w:tplc="000005DD">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nsid w:val="4E403535"/>
    <w:multiLevelType w:val="hybridMultilevel"/>
    <w:tmpl w:val="235E0F4A"/>
    <w:numStyleLink w:val="Bullet"/>
  </w:abstractNum>
  <w:abstractNum w:abstractNumId="56">
    <w:nsid w:val="52967F9B"/>
    <w:multiLevelType w:val="hybridMultilevel"/>
    <w:tmpl w:val="65780A5A"/>
    <w:lvl w:ilvl="0" w:tplc="000005DD">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nsid w:val="56A82FE7"/>
    <w:multiLevelType w:val="hybridMultilevel"/>
    <w:tmpl w:val="ED5C9038"/>
    <w:lvl w:ilvl="0" w:tplc="0409000F">
      <w:start w:val="1"/>
      <w:numFmt w:val="decimal"/>
      <w:lvlText w:val="%1."/>
      <w:lvlJc w:val="left"/>
      <w:pPr>
        <w:ind w:left="480" w:hanging="480"/>
      </w:pPr>
    </w:lvl>
    <w:lvl w:ilvl="1" w:tplc="04090019">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58">
    <w:nsid w:val="633701B3"/>
    <w:multiLevelType w:val="hybridMultilevel"/>
    <w:tmpl w:val="A1BE74C0"/>
    <w:lvl w:ilvl="0" w:tplc="000005DD">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nsid w:val="64BB1B85"/>
    <w:multiLevelType w:val="hybridMultilevel"/>
    <w:tmpl w:val="5B925718"/>
    <w:lvl w:ilvl="0" w:tplc="000005DD">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nsid w:val="65BC23BF"/>
    <w:multiLevelType w:val="hybridMultilevel"/>
    <w:tmpl w:val="3FBA1C6E"/>
    <w:styleLink w:val="Numbered"/>
    <w:lvl w:ilvl="0" w:tplc="15FE321A">
      <w:start w:val="1"/>
      <w:numFmt w:val="decimal"/>
      <w:lvlText w:val="%1."/>
      <w:lvlJc w:val="left"/>
      <w:pPr>
        <w:ind w:left="524"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1" w:tplc="77E61588">
      <w:start w:val="1"/>
      <w:numFmt w:val="decimal"/>
      <w:lvlText w:val="%2."/>
      <w:lvlJc w:val="left"/>
      <w:pPr>
        <w:ind w:left="884"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2" w:tplc="5A26D298">
      <w:start w:val="1"/>
      <w:numFmt w:val="decimal"/>
      <w:lvlText w:val="%3."/>
      <w:lvlJc w:val="left"/>
      <w:pPr>
        <w:ind w:left="1244"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3" w:tplc="86BEB296">
      <w:start w:val="1"/>
      <w:numFmt w:val="decimal"/>
      <w:lvlText w:val="%4."/>
      <w:lvlJc w:val="left"/>
      <w:pPr>
        <w:ind w:left="1604"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4" w:tplc="C8B42224">
      <w:start w:val="1"/>
      <w:numFmt w:val="decimal"/>
      <w:lvlText w:val="%5."/>
      <w:lvlJc w:val="left"/>
      <w:pPr>
        <w:ind w:left="1964"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5" w:tplc="38BCDD86">
      <w:start w:val="1"/>
      <w:numFmt w:val="decimal"/>
      <w:lvlText w:val="%6."/>
      <w:lvlJc w:val="left"/>
      <w:pPr>
        <w:ind w:left="2324"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6" w:tplc="E1BA5B90">
      <w:start w:val="1"/>
      <w:numFmt w:val="decimal"/>
      <w:lvlText w:val="%7."/>
      <w:lvlJc w:val="left"/>
      <w:pPr>
        <w:ind w:left="2684"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7" w:tplc="1EBEC808">
      <w:start w:val="1"/>
      <w:numFmt w:val="decimal"/>
      <w:lvlText w:val="%8."/>
      <w:lvlJc w:val="left"/>
      <w:pPr>
        <w:ind w:left="3044"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8" w:tplc="5C9665A4">
      <w:start w:val="1"/>
      <w:numFmt w:val="decimal"/>
      <w:lvlText w:val="%9."/>
      <w:lvlJc w:val="left"/>
      <w:pPr>
        <w:ind w:left="3404" w:hanging="52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1">
    <w:nsid w:val="67C06FD0"/>
    <w:multiLevelType w:val="hybridMultilevel"/>
    <w:tmpl w:val="3552D0FE"/>
    <w:lvl w:ilvl="0" w:tplc="000005DD">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nsid w:val="6FB41182"/>
    <w:multiLevelType w:val="hybridMultilevel"/>
    <w:tmpl w:val="EAE297D6"/>
    <w:lvl w:ilvl="0" w:tplc="000005DD">
      <w:start w:val="1"/>
      <w:numFmt w:val="bullet"/>
      <w:lvlText w:val="•"/>
      <w:lvlJc w:val="left"/>
      <w:pPr>
        <w:ind w:left="720" w:hanging="36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0"/>
  </w:num>
  <w:num w:numId="2">
    <w:abstractNumId w:val="51"/>
  </w:num>
  <w:num w:numId="3">
    <w:abstractNumId w:val="55"/>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2"/>
  </w:num>
  <w:num w:numId="17">
    <w:abstractNumId w:val="13"/>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22"/>
  </w:num>
  <w:num w:numId="27">
    <w:abstractNumId w:val="23"/>
  </w:num>
  <w:num w:numId="28">
    <w:abstractNumId w:val="24"/>
  </w:num>
  <w:num w:numId="29">
    <w:abstractNumId w:val="25"/>
  </w:num>
  <w:num w:numId="30">
    <w:abstractNumId w:val="26"/>
  </w:num>
  <w:num w:numId="31">
    <w:abstractNumId w:val="27"/>
  </w:num>
  <w:num w:numId="32">
    <w:abstractNumId w:val="28"/>
  </w:num>
  <w:num w:numId="33">
    <w:abstractNumId w:val="29"/>
  </w:num>
  <w:num w:numId="34">
    <w:abstractNumId w:val="30"/>
  </w:num>
  <w:num w:numId="35">
    <w:abstractNumId w:val="31"/>
  </w:num>
  <w:num w:numId="36">
    <w:abstractNumId w:val="32"/>
  </w:num>
  <w:num w:numId="37">
    <w:abstractNumId w:val="33"/>
  </w:num>
  <w:num w:numId="38">
    <w:abstractNumId w:val="34"/>
  </w:num>
  <w:num w:numId="39">
    <w:abstractNumId w:val="35"/>
  </w:num>
  <w:num w:numId="40">
    <w:abstractNumId w:val="36"/>
  </w:num>
  <w:num w:numId="41">
    <w:abstractNumId w:val="37"/>
  </w:num>
  <w:num w:numId="42">
    <w:abstractNumId w:val="38"/>
  </w:num>
  <w:num w:numId="43">
    <w:abstractNumId w:val="39"/>
  </w:num>
  <w:num w:numId="44">
    <w:abstractNumId w:val="40"/>
  </w:num>
  <w:num w:numId="45">
    <w:abstractNumId w:val="41"/>
  </w:num>
  <w:num w:numId="46">
    <w:abstractNumId w:val="42"/>
  </w:num>
  <w:num w:numId="47">
    <w:abstractNumId w:val="43"/>
  </w:num>
  <w:num w:numId="48">
    <w:abstractNumId w:val="44"/>
  </w:num>
  <w:num w:numId="49">
    <w:abstractNumId w:val="45"/>
  </w:num>
  <w:num w:numId="50">
    <w:abstractNumId w:val="46"/>
  </w:num>
  <w:num w:numId="51">
    <w:abstractNumId w:val="47"/>
  </w:num>
  <w:num w:numId="52">
    <w:abstractNumId w:val="59"/>
  </w:num>
  <w:num w:numId="53">
    <w:abstractNumId w:val="56"/>
  </w:num>
  <w:num w:numId="54">
    <w:abstractNumId w:val="52"/>
  </w:num>
  <w:num w:numId="55">
    <w:abstractNumId w:val="54"/>
  </w:num>
  <w:num w:numId="56">
    <w:abstractNumId w:val="62"/>
  </w:num>
  <w:num w:numId="57">
    <w:abstractNumId w:val="61"/>
  </w:num>
  <w:num w:numId="58">
    <w:abstractNumId w:val="48"/>
  </w:num>
  <w:num w:numId="59">
    <w:abstractNumId w:val="49"/>
  </w:num>
  <w:num w:numId="60">
    <w:abstractNumId w:val="53"/>
  </w:num>
  <w:num w:numId="61">
    <w:abstractNumId w:val="57"/>
  </w:num>
  <w:num w:numId="62">
    <w:abstractNumId w:val="50"/>
  </w:num>
  <w:num w:numId="63">
    <w:abstractNumId w:val="58"/>
  </w:num>
  <w:numIdMacAtCleanup w:val="6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oissonfish Chen">
    <w15:presenceInfo w15:providerId="Windows Live" w15:userId="2a1f94fd35371f67"/>
  </w15:person>
  <w15:person w15:author="Zhang, Zhiwu">
    <w15:presenceInfo w15:providerId="None" w15:userId="Zhang, Zhiw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bordersDoNotSurroundHeader/>
  <w:bordersDoNotSurroundFooter/>
  <w:revisionView w:markup="0"/>
  <w:trackRevisions/>
  <w:defaultTabStop w:val="720"/>
  <w:drawingGridHorizontalSpacing w:val="100"/>
  <w:drawingGridVerticalSpacing w:val="136"/>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0140"/>
    <w:rsid w:val="00041439"/>
    <w:rsid w:val="000429F0"/>
    <w:rsid w:val="00045360"/>
    <w:rsid w:val="00051289"/>
    <w:rsid w:val="00057B18"/>
    <w:rsid w:val="00061F10"/>
    <w:rsid w:val="00082E9E"/>
    <w:rsid w:val="0008392A"/>
    <w:rsid w:val="00095819"/>
    <w:rsid w:val="00096E70"/>
    <w:rsid w:val="000A3670"/>
    <w:rsid w:val="000C0884"/>
    <w:rsid w:val="000E4A05"/>
    <w:rsid w:val="000E5FCB"/>
    <w:rsid w:val="00141C2C"/>
    <w:rsid w:val="00153EED"/>
    <w:rsid w:val="00160450"/>
    <w:rsid w:val="001618D6"/>
    <w:rsid w:val="00162DD3"/>
    <w:rsid w:val="00163991"/>
    <w:rsid w:val="00163BDE"/>
    <w:rsid w:val="0018201E"/>
    <w:rsid w:val="001A1463"/>
    <w:rsid w:val="001A5EE1"/>
    <w:rsid w:val="001B7525"/>
    <w:rsid w:val="001C0EF1"/>
    <w:rsid w:val="001C21BF"/>
    <w:rsid w:val="001D70F0"/>
    <w:rsid w:val="001E39B4"/>
    <w:rsid w:val="00245EEB"/>
    <w:rsid w:val="0025264C"/>
    <w:rsid w:val="0027782B"/>
    <w:rsid w:val="002A16C1"/>
    <w:rsid w:val="002A3DC9"/>
    <w:rsid w:val="002B0DF8"/>
    <w:rsid w:val="002B0E80"/>
    <w:rsid w:val="002B528E"/>
    <w:rsid w:val="002C3B9B"/>
    <w:rsid w:val="002D623C"/>
    <w:rsid w:val="002F07B7"/>
    <w:rsid w:val="002F31F8"/>
    <w:rsid w:val="003227CE"/>
    <w:rsid w:val="003258A4"/>
    <w:rsid w:val="00347E21"/>
    <w:rsid w:val="00382689"/>
    <w:rsid w:val="003A44FF"/>
    <w:rsid w:val="003E5129"/>
    <w:rsid w:val="003F1AD0"/>
    <w:rsid w:val="003F342A"/>
    <w:rsid w:val="004018DC"/>
    <w:rsid w:val="00411330"/>
    <w:rsid w:val="0041227D"/>
    <w:rsid w:val="00414828"/>
    <w:rsid w:val="004235A4"/>
    <w:rsid w:val="00426CC2"/>
    <w:rsid w:val="00445F36"/>
    <w:rsid w:val="004464E5"/>
    <w:rsid w:val="004560F9"/>
    <w:rsid w:val="0045682B"/>
    <w:rsid w:val="00471E99"/>
    <w:rsid w:val="00495393"/>
    <w:rsid w:val="004B2151"/>
    <w:rsid w:val="004C7923"/>
    <w:rsid w:val="004D6303"/>
    <w:rsid w:val="004D7715"/>
    <w:rsid w:val="004F2212"/>
    <w:rsid w:val="00504290"/>
    <w:rsid w:val="0052332D"/>
    <w:rsid w:val="00524630"/>
    <w:rsid w:val="0052499F"/>
    <w:rsid w:val="00536F9A"/>
    <w:rsid w:val="00550140"/>
    <w:rsid w:val="00590E17"/>
    <w:rsid w:val="005911E2"/>
    <w:rsid w:val="00594917"/>
    <w:rsid w:val="005B05DE"/>
    <w:rsid w:val="005B260C"/>
    <w:rsid w:val="005C6CE0"/>
    <w:rsid w:val="005D2816"/>
    <w:rsid w:val="005D5279"/>
    <w:rsid w:val="005D77DD"/>
    <w:rsid w:val="005E3394"/>
    <w:rsid w:val="005F62BF"/>
    <w:rsid w:val="00630C0F"/>
    <w:rsid w:val="006403C7"/>
    <w:rsid w:val="00642972"/>
    <w:rsid w:val="006819DB"/>
    <w:rsid w:val="00684AA5"/>
    <w:rsid w:val="00686FD1"/>
    <w:rsid w:val="0069070B"/>
    <w:rsid w:val="0069772A"/>
    <w:rsid w:val="006A05D1"/>
    <w:rsid w:val="006A3E36"/>
    <w:rsid w:val="006A3F9B"/>
    <w:rsid w:val="006A4EC3"/>
    <w:rsid w:val="006B47AD"/>
    <w:rsid w:val="006B6836"/>
    <w:rsid w:val="006C74EF"/>
    <w:rsid w:val="006D536F"/>
    <w:rsid w:val="00711C42"/>
    <w:rsid w:val="007432C2"/>
    <w:rsid w:val="007506DF"/>
    <w:rsid w:val="00755270"/>
    <w:rsid w:val="00755405"/>
    <w:rsid w:val="007805A3"/>
    <w:rsid w:val="007A55E0"/>
    <w:rsid w:val="007B3558"/>
    <w:rsid w:val="007B394F"/>
    <w:rsid w:val="007D582E"/>
    <w:rsid w:val="00816A30"/>
    <w:rsid w:val="00826281"/>
    <w:rsid w:val="00846594"/>
    <w:rsid w:val="008579A2"/>
    <w:rsid w:val="0086162B"/>
    <w:rsid w:val="00862975"/>
    <w:rsid w:val="00877A29"/>
    <w:rsid w:val="008D3B29"/>
    <w:rsid w:val="00980370"/>
    <w:rsid w:val="00985DA2"/>
    <w:rsid w:val="009A0684"/>
    <w:rsid w:val="009C5F3A"/>
    <w:rsid w:val="009D034E"/>
    <w:rsid w:val="009D7540"/>
    <w:rsid w:val="00A04E55"/>
    <w:rsid w:val="00A057AE"/>
    <w:rsid w:val="00A1050A"/>
    <w:rsid w:val="00A3745B"/>
    <w:rsid w:val="00A6272D"/>
    <w:rsid w:val="00A62E80"/>
    <w:rsid w:val="00A73F07"/>
    <w:rsid w:val="00A74B29"/>
    <w:rsid w:val="00A81228"/>
    <w:rsid w:val="00AA10D5"/>
    <w:rsid w:val="00AA15FC"/>
    <w:rsid w:val="00AC1674"/>
    <w:rsid w:val="00AC2449"/>
    <w:rsid w:val="00AC4150"/>
    <w:rsid w:val="00AD2DFD"/>
    <w:rsid w:val="00AD5582"/>
    <w:rsid w:val="00AE25A4"/>
    <w:rsid w:val="00AF3A30"/>
    <w:rsid w:val="00B037CD"/>
    <w:rsid w:val="00B12E85"/>
    <w:rsid w:val="00B139A1"/>
    <w:rsid w:val="00B21401"/>
    <w:rsid w:val="00B21FE6"/>
    <w:rsid w:val="00B61D38"/>
    <w:rsid w:val="00B7225E"/>
    <w:rsid w:val="00B72AAA"/>
    <w:rsid w:val="00B74EC2"/>
    <w:rsid w:val="00B77B8E"/>
    <w:rsid w:val="00B847D0"/>
    <w:rsid w:val="00BB0929"/>
    <w:rsid w:val="00C11738"/>
    <w:rsid w:val="00C25BC7"/>
    <w:rsid w:val="00C3686A"/>
    <w:rsid w:val="00C45D58"/>
    <w:rsid w:val="00C46246"/>
    <w:rsid w:val="00C829CD"/>
    <w:rsid w:val="00CC4CAF"/>
    <w:rsid w:val="00CD32CB"/>
    <w:rsid w:val="00CD5D47"/>
    <w:rsid w:val="00D102A2"/>
    <w:rsid w:val="00D231DE"/>
    <w:rsid w:val="00D3334A"/>
    <w:rsid w:val="00D41FE7"/>
    <w:rsid w:val="00D5463C"/>
    <w:rsid w:val="00D7262E"/>
    <w:rsid w:val="00D8089B"/>
    <w:rsid w:val="00D838B7"/>
    <w:rsid w:val="00DA0366"/>
    <w:rsid w:val="00DA1783"/>
    <w:rsid w:val="00DA4EC0"/>
    <w:rsid w:val="00DB3AA1"/>
    <w:rsid w:val="00DB58FE"/>
    <w:rsid w:val="00DD1834"/>
    <w:rsid w:val="00DD6D73"/>
    <w:rsid w:val="00E06A66"/>
    <w:rsid w:val="00E26481"/>
    <w:rsid w:val="00E32790"/>
    <w:rsid w:val="00E32AEE"/>
    <w:rsid w:val="00E43391"/>
    <w:rsid w:val="00E576F9"/>
    <w:rsid w:val="00E6160B"/>
    <w:rsid w:val="00E662A4"/>
    <w:rsid w:val="00EB67EB"/>
    <w:rsid w:val="00EC57FE"/>
    <w:rsid w:val="00EC5C42"/>
    <w:rsid w:val="00F05125"/>
    <w:rsid w:val="00F1421F"/>
    <w:rsid w:val="00F14AE8"/>
    <w:rsid w:val="00F34BFC"/>
    <w:rsid w:val="00F5486D"/>
    <w:rsid w:val="00F80F57"/>
    <w:rsid w:val="00F876F1"/>
    <w:rsid w:val="00F87E49"/>
    <w:rsid w:val="00F9222C"/>
    <w:rsid w:val="00FA628B"/>
    <w:rsid w:val="00FA6B23"/>
    <w:rsid w:val="00FF0FD7"/>
    <w:rsid w:val="00FF33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1688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TW" w:bidi="ar-SA"/>
      </w:rPr>
    </w:rPrDefault>
    <w:pPrDefault>
      <w:pPr>
        <w:spacing w:after="200" w:line="276"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32D"/>
  </w:style>
  <w:style w:type="paragraph" w:styleId="Heading1">
    <w:name w:val="heading 1"/>
    <w:basedOn w:val="Normal"/>
    <w:next w:val="Normal"/>
    <w:link w:val="Heading1Char"/>
    <w:uiPriority w:val="9"/>
    <w:qFormat/>
    <w:rsid w:val="0052332D"/>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52332D"/>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52332D"/>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52332D"/>
    <w:pPr>
      <w:spacing w:before="240" w:after="0"/>
      <w:jc w:val="left"/>
      <w:outlineLvl w:val="3"/>
    </w:pPr>
    <w:rPr>
      <w:smallCaps/>
      <w:spacing w:val="10"/>
      <w:sz w:val="22"/>
      <w:szCs w:val="22"/>
    </w:rPr>
  </w:style>
  <w:style w:type="paragraph" w:styleId="Heading5">
    <w:name w:val="heading 5"/>
    <w:basedOn w:val="Normal"/>
    <w:next w:val="Normal"/>
    <w:link w:val="Heading5Char"/>
    <w:uiPriority w:val="9"/>
    <w:unhideWhenUsed/>
    <w:qFormat/>
    <w:rsid w:val="0052332D"/>
    <w:pPr>
      <w:spacing w:before="200" w:after="0"/>
      <w:jc w:val="left"/>
      <w:outlineLvl w:val="4"/>
    </w:pPr>
    <w:rPr>
      <w:smallCaps/>
      <w:color w:val="528F2A" w:themeColor="accent2" w:themeShade="BF"/>
      <w:spacing w:val="10"/>
      <w:sz w:val="22"/>
      <w:szCs w:val="26"/>
    </w:rPr>
  </w:style>
  <w:style w:type="paragraph" w:styleId="Heading6">
    <w:name w:val="heading 6"/>
    <w:basedOn w:val="Normal"/>
    <w:next w:val="Normal"/>
    <w:link w:val="Heading6Char"/>
    <w:uiPriority w:val="9"/>
    <w:semiHidden/>
    <w:unhideWhenUsed/>
    <w:qFormat/>
    <w:rsid w:val="0052332D"/>
    <w:pPr>
      <w:spacing w:after="0"/>
      <w:jc w:val="left"/>
      <w:outlineLvl w:val="5"/>
    </w:pPr>
    <w:rPr>
      <w:smallCaps/>
      <w:color w:val="6EC038" w:themeColor="accent2"/>
      <w:spacing w:val="5"/>
      <w:sz w:val="22"/>
    </w:rPr>
  </w:style>
  <w:style w:type="paragraph" w:styleId="Heading7">
    <w:name w:val="heading 7"/>
    <w:basedOn w:val="Normal"/>
    <w:next w:val="Normal"/>
    <w:link w:val="Heading7Char"/>
    <w:uiPriority w:val="9"/>
    <w:semiHidden/>
    <w:unhideWhenUsed/>
    <w:qFormat/>
    <w:rsid w:val="0052332D"/>
    <w:pPr>
      <w:spacing w:after="0"/>
      <w:jc w:val="left"/>
      <w:outlineLvl w:val="6"/>
    </w:pPr>
    <w:rPr>
      <w:b/>
      <w:smallCaps/>
      <w:color w:val="6EC038" w:themeColor="accent2"/>
      <w:spacing w:val="10"/>
    </w:rPr>
  </w:style>
  <w:style w:type="paragraph" w:styleId="Heading8">
    <w:name w:val="heading 8"/>
    <w:basedOn w:val="Normal"/>
    <w:next w:val="Normal"/>
    <w:link w:val="Heading8Char"/>
    <w:uiPriority w:val="9"/>
    <w:semiHidden/>
    <w:unhideWhenUsed/>
    <w:qFormat/>
    <w:rsid w:val="0052332D"/>
    <w:pPr>
      <w:spacing w:after="0"/>
      <w:jc w:val="left"/>
      <w:outlineLvl w:val="7"/>
    </w:pPr>
    <w:rPr>
      <w:b/>
      <w:i/>
      <w:smallCaps/>
      <w:color w:val="528F2A" w:themeColor="accent2" w:themeShade="BF"/>
    </w:rPr>
  </w:style>
  <w:style w:type="paragraph" w:styleId="Heading9">
    <w:name w:val="heading 9"/>
    <w:basedOn w:val="Normal"/>
    <w:next w:val="Normal"/>
    <w:link w:val="Heading9Char"/>
    <w:uiPriority w:val="9"/>
    <w:semiHidden/>
    <w:unhideWhenUsed/>
    <w:qFormat/>
    <w:rsid w:val="0052332D"/>
    <w:pPr>
      <w:spacing w:after="0"/>
      <w:jc w:val="left"/>
      <w:outlineLvl w:val="8"/>
    </w:pPr>
    <w:rPr>
      <w:b/>
      <w:i/>
      <w:smallCaps/>
      <w:color w:val="365F1C"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eastAsia="Arial Unicode MS" w:hAnsi="Helvetica" w:cs="Arial Unicode MS"/>
      <w:color w:val="000000"/>
      <w:sz w:val="24"/>
      <w:szCs w:val="24"/>
    </w:rPr>
  </w:style>
  <w:style w:type="paragraph" w:styleId="Title">
    <w:name w:val="Title"/>
    <w:basedOn w:val="Normal"/>
    <w:next w:val="Normal"/>
    <w:link w:val="TitleChar"/>
    <w:uiPriority w:val="10"/>
    <w:qFormat/>
    <w:rsid w:val="0052332D"/>
    <w:pPr>
      <w:pBdr>
        <w:top w:val="single" w:sz="12" w:space="1" w:color="6EC038" w:themeColor="accent2"/>
      </w:pBdr>
      <w:spacing w:line="240" w:lineRule="auto"/>
      <w:jc w:val="right"/>
    </w:pPr>
    <w:rPr>
      <w:smallCaps/>
      <w:sz w:val="48"/>
      <w:szCs w:val="48"/>
    </w:rPr>
  </w:style>
  <w:style w:type="paragraph" w:customStyle="1" w:styleId="Body">
    <w:name w:val="Body"/>
    <w:rPr>
      <w:rFonts w:ascii="Palatino" w:eastAsia="Palatino" w:hAnsi="Palatino" w:cs="Palatino"/>
      <w:color w:val="000000"/>
      <w:sz w:val="22"/>
      <w:szCs w:val="22"/>
    </w:rPr>
  </w:style>
  <w:style w:type="paragraph" w:styleId="Subtitle">
    <w:name w:val="Subtitle"/>
    <w:basedOn w:val="Normal"/>
    <w:next w:val="Normal"/>
    <w:link w:val="SubtitleChar"/>
    <w:uiPriority w:val="11"/>
    <w:qFormat/>
    <w:rsid w:val="0052332D"/>
    <w:pPr>
      <w:spacing w:after="720" w:line="240" w:lineRule="auto"/>
      <w:jc w:val="right"/>
    </w:pPr>
    <w:rPr>
      <w:rFonts w:asciiTheme="majorHAnsi" w:eastAsiaTheme="majorEastAsia" w:hAnsiTheme="majorHAnsi" w:cstheme="majorBidi"/>
      <w:szCs w:val="22"/>
    </w:rPr>
  </w:style>
  <w:style w:type="numbering" w:customStyle="1" w:styleId="Numbered">
    <w:name w:val="Numbered"/>
    <w:pPr>
      <w:numPr>
        <w:numId w:val="1"/>
      </w:numPr>
    </w:pPr>
  </w:style>
  <w:style w:type="paragraph" w:customStyle="1" w:styleId="Heading">
    <w:name w:val="Heading"/>
    <w:next w:val="Body"/>
    <w:pPr>
      <w:keepNext/>
      <w:outlineLvl w:val="0"/>
    </w:pPr>
    <w:rPr>
      <w:rFonts w:ascii="Helvetica" w:eastAsia="Arial Unicode MS" w:hAnsi="Helvetica" w:cs="Arial Unicode MS"/>
      <w:b/>
      <w:bCs/>
      <w:color w:val="000000"/>
      <w:sz w:val="36"/>
      <w:szCs w:val="36"/>
    </w:rPr>
  </w:style>
  <w:style w:type="numbering" w:customStyle="1" w:styleId="Bullet">
    <w:name w:val="Bullet"/>
    <w:pPr>
      <w:numPr>
        <w:numId w:val="2"/>
      </w:numPr>
    </w:p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customStyle="1" w:styleId="Default">
    <w:name w:val="Default"/>
    <w:rPr>
      <w:rFonts w:ascii="Helvetica" w:eastAsia="Helvetica" w:hAnsi="Helvetica" w:cs="Helvetica"/>
      <w:color w:val="000000"/>
      <w:sz w:val="22"/>
      <w:szCs w:val="22"/>
    </w:rPr>
  </w:style>
  <w:style w:type="character" w:customStyle="1" w:styleId="Hyperlink0">
    <w:name w:val="Hyperlink.0"/>
    <w:basedOn w:val="Hyperlink"/>
    <w:rPr>
      <w:u w:val="single"/>
    </w:rPr>
  </w:style>
  <w:style w:type="paragraph" w:styleId="Header">
    <w:name w:val="header"/>
    <w:basedOn w:val="Normal"/>
    <w:link w:val="HeaderChar"/>
    <w:uiPriority w:val="99"/>
    <w:unhideWhenUsed/>
    <w:rsid w:val="009C5F3A"/>
    <w:pPr>
      <w:tabs>
        <w:tab w:val="center" w:pos="4680"/>
        <w:tab w:val="right" w:pos="9360"/>
      </w:tabs>
    </w:pPr>
  </w:style>
  <w:style w:type="character" w:customStyle="1" w:styleId="HeaderChar">
    <w:name w:val="Header Char"/>
    <w:basedOn w:val="DefaultParagraphFont"/>
    <w:link w:val="Header"/>
    <w:uiPriority w:val="99"/>
    <w:rsid w:val="009C5F3A"/>
    <w:rPr>
      <w:sz w:val="24"/>
      <w:szCs w:val="24"/>
      <w:lang w:eastAsia="en-US"/>
    </w:rPr>
  </w:style>
  <w:style w:type="paragraph" w:styleId="Footer">
    <w:name w:val="footer"/>
    <w:basedOn w:val="Normal"/>
    <w:link w:val="FooterChar"/>
    <w:uiPriority w:val="99"/>
    <w:unhideWhenUsed/>
    <w:rsid w:val="009C5F3A"/>
    <w:pPr>
      <w:tabs>
        <w:tab w:val="center" w:pos="4680"/>
        <w:tab w:val="right" w:pos="9360"/>
      </w:tabs>
    </w:pPr>
  </w:style>
  <w:style w:type="character" w:customStyle="1" w:styleId="FooterChar">
    <w:name w:val="Footer Char"/>
    <w:basedOn w:val="DefaultParagraphFont"/>
    <w:link w:val="Footer"/>
    <w:uiPriority w:val="99"/>
    <w:rsid w:val="009C5F3A"/>
    <w:rPr>
      <w:sz w:val="24"/>
      <w:szCs w:val="24"/>
      <w:lang w:eastAsia="en-US"/>
    </w:rPr>
  </w:style>
  <w:style w:type="character" w:styleId="PageNumber">
    <w:name w:val="page number"/>
    <w:basedOn w:val="DefaultParagraphFont"/>
    <w:uiPriority w:val="99"/>
    <w:semiHidden/>
    <w:unhideWhenUsed/>
    <w:rsid w:val="009C5F3A"/>
  </w:style>
  <w:style w:type="character" w:customStyle="1" w:styleId="Heading1Char">
    <w:name w:val="Heading 1 Char"/>
    <w:basedOn w:val="DefaultParagraphFont"/>
    <w:link w:val="Heading1"/>
    <w:uiPriority w:val="9"/>
    <w:rsid w:val="0052332D"/>
    <w:rPr>
      <w:smallCaps/>
      <w:spacing w:val="5"/>
      <w:sz w:val="32"/>
      <w:szCs w:val="32"/>
    </w:rPr>
  </w:style>
  <w:style w:type="character" w:customStyle="1" w:styleId="Heading2Char">
    <w:name w:val="Heading 2 Char"/>
    <w:basedOn w:val="DefaultParagraphFont"/>
    <w:link w:val="Heading2"/>
    <w:uiPriority w:val="9"/>
    <w:rsid w:val="0052332D"/>
    <w:rPr>
      <w:smallCaps/>
      <w:spacing w:val="5"/>
      <w:sz w:val="28"/>
      <w:szCs w:val="28"/>
    </w:rPr>
  </w:style>
  <w:style w:type="character" w:customStyle="1" w:styleId="Heading3Char">
    <w:name w:val="Heading 3 Char"/>
    <w:basedOn w:val="DefaultParagraphFont"/>
    <w:link w:val="Heading3"/>
    <w:uiPriority w:val="9"/>
    <w:rsid w:val="0052332D"/>
    <w:rPr>
      <w:smallCaps/>
      <w:spacing w:val="5"/>
      <w:sz w:val="24"/>
      <w:szCs w:val="24"/>
    </w:rPr>
  </w:style>
  <w:style w:type="character" w:customStyle="1" w:styleId="Heading4Char">
    <w:name w:val="Heading 4 Char"/>
    <w:basedOn w:val="DefaultParagraphFont"/>
    <w:link w:val="Heading4"/>
    <w:uiPriority w:val="9"/>
    <w:rsid w:val="0052332D"/>
    <w:rPr>
      <w:smallCaps/>
      <w:spacing w:val="10"/>
      <w:sz w:val="22"/>
      <w:szCs w:val="22"/>
    </w:rPr>
  </w:style>
  <w:style w:type="character" w:customStyle="1" w:styleId="Heading5Char">
    <w:name w:val="Heading 5 Char"/>
    <w:basedOn w:val="DefaultParagraphFont"/>
    <w:link w:val="Heading5"/>
    <w:uiPriority w:val="9"/>
    <w:rsid w:val="0052332D"/>
    <w:rPr>
      <w:smallCaps/>
      <w:color w:val="528F2A" w:themeColor="accent2" w:themeShade="BF"/>
      <w:spacing w:val="10"/>
      <w:sz w:val="22"/>
      <w:szCs w:val="26"/>
    </w:rPr>
  </w:style>
  <w:style w:type="character" w:customStyle="1" w:styleId="Heading6Char">
    <w:name w:val="Heading 6 Char"/>
    <w:basedOn w:val="DefaultParagraphFont"/>
    <w:link w:val="Heading6"/>
    <w:uiPriority w:val="9"/>
    <w:semiHidden/>
    <w:rsid w:val="0052332D"/>
    <w:rPr>
      <w:smallCaps/>
      <w:color w:val="6EC038" w:themeColor="accent2"/>
      <w:spacing w:val="5"/>
      <w:sz w:val="22"/>
    </w:rPr>
  </w:style>
  <w:style w:type="character" w:customStyle="1" w:styleId="Heading7Char">
    <w:name w:val="Heading 7 Char"/>
    <w:basedOn w:val="DefaultParagraphFont"/>
    <w:link w:val="Heading7"/>
    <w:uiPriority w:val="9"/>
    <w:semiHidden/>
    <w:rsid w:val="0052332D"/>
    <w:rPr>
      <w:b/>
      <w:smallCaps/>
      <w:color w:val="6EC038" w:themeColor="accent2"/>
      <w:spacing w:val="10"/>
    </w:rPr>
  </w:style>
  <w:style w:type="character" w:customStyle="1" w:styleId="Heading8Char">
    <w:name w:val="Heading 8 Char"/>
    <w:basedOn w:val="DefaultParagraphFont"/>
    <w:link w:val="Heading8"/>
    <w:uiPriority w:val="9"/>
    <w:semiHidden/>
    <w:rsid w:val="0052332D"/>
    <w:rPr>
      <w:b/>
      <w:i/>
      <w:smallCaps/>
      <w:color w:val="528F2A" w:themeColor="accent2" w:themeShade="BF"/>
    </w:rPr>
  </w:style>
  <w:style w:type="character" w:customStyle="1" w:styleId="Heading9Char">
    <w:name w:val="Heading 9 Char"/>
    <w:basedOn w:val="DefaultParagraphFont"/>
    <w:link w:val="Heading9"/>
    <w:uiPriority w:val="9"/>
    <w:semiHidden/>
    <w:rsid w:val="0052332D"/>
    <w:rPr>
      <w:b/>
      <w:i/>
      <w:smallCaps/>
      <w:color w:val="365F1C" w:themeColor="accent2" w:themeShade="7F"/>
    </w:rPr>
  </w:style>
  <w:style w:type="paragraph" w:styleId="Caption">
    <w:name w:val="caption"/>
    <w:basedOn w:val="Normal"/>
    <w:next w:val="Normal"/>
    <w:uiPriority w:val="35"/>
    <w:semiHidden/>
    <w:unhideWhenUsed/>
    <w:qFormat/>
    <w:rsid w:val="0052332D"/>
    <w:rPr>
      <w:b/>
      <w:bCs/>
      <w:caps/>
      <w:sz w:val="16"/>
      <w:szCs w:val="18"/>
    </w:rPr>
  </w:style>
  <w:style w:type="character" w:customStyle="1" w:styleId="TitleChar">
    <w:name w:val="Title Char"/>
    <w:basedOn w:val="DefaultParagraphFont"/>
    <w:link w:val="Title"/>
    <w:uiPriority w:val="10"/>
    <w:rsid w:val="0052332D"/>
    <w:rPr>
      <w:smallCaps/>
      <w:sz w:val="48"/>
      <w:szCs w:val="48"/>
    </w:rPr>
  </w:style>
  <w:style w:type="character" w:customStyle="1" w:styleId="SubtitleChar">
    <w:name w:val="Subtitle Char"/>
    <w:basedOn w:val="DefaultParagraphFont"/>
    <w:link w:val="Subtitle"/>
    <w:uiPriority w:val="11"/>
    <w:rsid w:val="0052332D"/>
    <w:rPr>
      <w:rFonts w:asciiTheme="majorHAnsi" w:eastAsiaTheme="majorEastAsia" w:hAnsiTheme="majorHAnsi" w:cstheme="majorBidi"/>
      <w:szCs w:val="22"/>
    </w:rPr>
  </w:style>
  <w:style w:type="character" w:styleId="Strong">
    <w:name w:val="Strong"/>
    <w:uiPriority w:val="22"/>
    <w:qFormat/>
    <w:rsid w:val="0052332D"/>
    <w:rPr>
      <w:b/>
      <w:color w:val="6EC038" w:themeColor="accent2"/>
    </w:rPr>
  </w:style>
  <w:style w:type="character" w:styleId="Emphasis">
    <w:name w:val="Emphasis"/>
    <w:uiPriority w:val="20"/>
    <w:qFormat/>
    <w:rsid w:val="0052332D"/>
    <w:rPr>
      <w:b/>
      <w:i/>
      <w:spacing w:val="10"/>
    </w:rPr>
  </w:style>
  <w:style w:type="paragraph" w:styleId="NoSpacing">
    <w:name w:val="No Spacing"/>
    <w:basedOn w:val="Normal"/>
    <w:link w:val="NoSpacingChar"/>
    <w:uiPriority w:val="1"/>
    <w:qFormat/>
    <w:rsid w:val="0052332D"/>
    <w:pPr>
      <w:spacing w:after="0" w:line="240" w:lineRule="auto"/>
    </w:pPr>
  </w:style>
  <w:style w:type="paragraph" w:styleId="ListParagraph">
    <w:name w:val="List Paragraph"/>
    <w:basedOn w:val="Normal"/>
    <w:uiPriority w:val="34"/>
    <w:qFormat/>
    <w:rsid w:val="0052332D"/>
    <w:pPr>
      <w:ind w:left="720"/>
      <w:contextualSpacing/>
    </w:pPr>
  </w:style>
  <w:style w:type="paragraph" w:styleId="Quote">
    <w:name w:val="Quote"/>
    <w:basedOn w:val="Normal"/>
    <w:next w:val="Normal"/>
    <w:link w:val="QuoteChar"/>
    <w:uiPriority w:val="29"/>
    <w:qFormat/>
    <w:rsid w:val="0052332D"/>
    <w:rPr>
      <w:i/>
    </w:rPr>
  </w:style>
  <w:style w:type="character" w:customStyle="1" w:styleId="QuoteChar">
    <w:name w:val="Quote Char"/>
    <w:basedOn w:val="DefaultParagraphFont"/>
    <w:link w:val="Quote"/>
    <w:uiPriority w:val="29"/>
    <w:rsid w:val="0052332D"/>
    <w:rPr>
      <w:i/>
    </w:rPr>
  </w:style>
  <w:style w:type="paragraph" w:styleId="IntenseQuote">
    <w:name w:val="Intense Quote"/>
    <w:basedOn w:val="Normal"/>
    <w:next w:val="Normal"/>
    <w:link w:val="IntenseQuoteChar"/>
    <w:uiPriority w:val="30"/>
    <w:qFormat/>
    <w:rsid w:val="0052332D"/>
    <w:pPr>
      <w:pBdr>
        <w:top w:val="single" w:sz="8" w:space="10" w:color="528F2A" w:themeColor="accent2" w:themeShade="BF"/>
        <w:left w:val="single" w:sz="8" w:space="10" w:color="528F2A" w:themeColor="accent2" w:themeShade="BF"/>
        <w:bottom w:val="single" w:sz="8" w:space="10" w:color="528F2A" w:themeColor="accent2" w:themeShade="BF"/>
        <w:right w:val="single" w:sz="8" w:space="10" w:color="528F2A" w:themeColor="accent2" w:themeShade="BF"/>
      </w:pBdr>
      <w:shd w:val="clear" w:color="auto" w:fill="6EC038"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52332D"/>
    <w:rPr>
      <w:b/>
      <w:i/>
      <w:color w:val="FFFFFF" w:themeColor="background1"/>
      <w:shd w:val="clear" w:color="auto" w:fill="6EC038" w:themeFill="accent2"/>
    </w:rPr>
  </w:style>
  <w:style w:type="character" w:styleId="SubtleEmphasis">
    <w:name w:val="Subtle Emphasis"/>
    <w:uiPriority w:val="19"/>
    <w:qFormat/>
    <w:rsid w:val="0052332D"/>
    <w:rPr>
      <w:i/>
    </w:rPr>
  </w:style>
  <w:style w:type="character" w:styleId="IntenseEmphasis">
    <w:name w:val="Intense Emphasis"/>
    <w:uiPriority w:val="21"/>
    <w:qFormat/>
    <w:rsid w:val="0052332D"/>
    <w:rPr>
      <w:b/>
      <w:i/>
      <w:color w:val="6EC038" w:themeColor="accent2"/>
      <w:spacing w:val="10"/>
    </w:rPr>
  </w:style>
  <w:style w:type="character" w:styleId="SubtleReference">
    <w:name w:val="Subtle Reference"/>
    <w:uiPriority w:val="31"/>
    <w:qFormat/>
    <w:rsid w:val="0052332D"/>
    <w:rPr>
      <w:b/>
    </w:rPr>
  </w:style>
  <w:style w:type="character" w:styleId="IntenseReference">
    <w:name w:val="Intense Reference"/>
    <w:uiPriority w:val="32"/>
    <w:qFormat/>
    <w:rsid w:val="0052332D"/>
    <w:rPr>
      <w:b/>
      <w:bCs/>
      <w:smallCaps/>
      <w:spacing w:val="5"/>
      <w:sz w:val="22"/>
      <w:szCs w:val="22"/>
      <w:u w:val="single"/>
    </w:rPr>
  </w:style>
  <w:style w:type="character" w:styleId="BookTitle">
    <w:name w:val="Book Title"/>
    <w:uiPriority w:val="33"/>
    <w:qFormat/>
    <w:rsid w:val="0052332D"/>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52332D"/>
    <w:pPr>
      <w:outlineLvl w:val="9"/>
    </w:pPr>
  </w:style>
  <w:style w:type="character" w:customStyle="1" w:styleId="NoSpacingChar">
    <w:name w:val="No Spacing Char"/>
    <w:basedOn w:val="DefaultParagraphFont"/>
    <w:link w:val="NoSpacing"/>
    <w:uiPriority w:val="1"/>
    <w:rsid w:val="0052332D"/>
  </w:style>
  <w:style w:type="paragraph" w:styleId="TOC1">
    <w:name w:val="toc 1"/>
    <w:basedOn w:val="Normal"/>
    <w:next w:val="Normal"/>
    <w:autoRedefine/>
    <w:uiPriority w:val="39"/>
    <w:unhideWhenUsed/>
    <w:rsid w:val="00141C2C"/>
    <w:pPr>
      <w:spacing w:before="120" w:after="0"/>
      <w:jc w:val="left"/>
    </w:pPr>
    <w:rPr>
      <w:b/>
      <w:bCs/>
      <w:sz w:val="24"/>
      <w:szCs w:val="24"/>
    </w:rPr>
  </w:style>
  <w:style w:type="paragraph" w:styleId="TOC3">
    <w:name w:val="toc 3"/>
    <w:basedOn w:val="Normal"/>
    <w:next w:val="Normal"/>
    <w:autoRedefine/>
    <w:uiPriority w:val="39"/>
    <w:unhideWhenUsed/>
    <w:rsid w:val="00141C2C"/>
    <w:pPr>
      <w:spacing w:after="0"/>
      <w:ind w:left="400"/>
      <w:jc w:val="left"/>
    </w:pPr>
    <w:rPr>
      <w:sz w:val="22"/>
      <w:szCs w:val="22"/>
    </w:rPr>
  </w:style>
  <w:style w:type="paragraph" w:styleId="TOC2">
    <w:name w:val="toc 2"/>
    <w:basedOn w:val="Normal"/>
    <w:next w:val="Normal"/>
    <w:autoRedefine/>
    <w:uiPriority w:val="39"/>
    <w:unhideWhenUsed/>
    <w:rsid w:val="00141C2C"/>
    <w:pPr>
      <w:spacing w:after="0"/>
      <w:ind w:left="200"/>
      <w:jc w:val="left"/>
    </w:pPr>
    <w:rPr>
      <w:b/>
      <w:bCs/>
      <w:sz w:val="22"/>
      <w:szCs w:val="22"/>
    </w:rPr>
  </w:style>
  <w:style w:type="paragraph" w:styleId="TOC4">
    <w:name w:val="toc 4"/>
    <w:basedOn w:val="Normal"/>
    <w:next w:val="Normal"/>
    <w:autoRedefine/>
    <w:uiPriority w:val="39"/>
    <w:semiHidden/>
    <w:unhideWhenUsed/>
    <w:rsid w:val="00141C2C"/>
    <w:pPr>
      <w:spacing w:after="0"/>
      <w:ind w:left="600"/>
      <w:jc w:val="left"/>
    </w:pPr>
  </w:style>
  <w:style w:type="paragraph" w:styleId="TOC5">
    <w:name w:val="toc 5"/>
    <w:basedOn w:val="Normal"/>
    <w:next w:val="Normal"/>
    <w:autoRedefine/>
    <w:uiPriority w:val="39"/>
    <w:semiHidden/>
    <w:unhideWhenUsed/>
    <w:rsid w:val="00141C2C"/>
    <w:pPr>
      <w:spacing w:after="0"/>
      <w:ind w:left="800"/>
      <w:jc w:val="left"/>
    </w:pPr>
  </w:style>
  <w:style w:type="paragraph" w:styleId="TOC6">
    <w:name w:val="toc 6"/>
    <w:basedOn w:val="Normal"/>
    <w:next w:val="Normal"/>
    <w:autoRedefine/>
    <w:uiPriority w:val="39"/>
    <w:semiHidden/>
    <w:unhideWhenUsed/>
    <w:rsid w:val="00141C2C"/>
    <w:pPr>
      <w:spacing w:after="0"/>
      <w:ind w:left="1000"/>
      <w:jc w:val="left"/>
    </w:pPr>
  </w:style>
  <w:style w:type="paragraph" w:styleId="TOC7">
    <w:name w:val="toc 7"/>
    <w:basedOn w:val="Normal"/>
    <w:next w:val="Normal"/>
    <w:autoRedefine/>
    <w:uiPriority w:val="39"/>
    <w:semiHidden/>
    <w:unhideWhenUsed/>
    <w:rsid w:val="00141C2C"/>
    <w:pPr>
      <w:spacing w:after="0"/>
      <w:ind w:left="1200"/>
      <w:jc w:val="left"/>
    </w:pPr>
  </w:style>
  <w:style w:type="paragraph" w:styleId="TOC8">
    <w:name w:val="toc 8"/>
    <w:basedOn w:val="Normal"/>
    <w:next w:val="Normal"/>
    <w:autoRedefine/>
    <w:uiPriority w:val="39"/>
    <w:semiHidden/>
    <w:unhideWhenUsed/>
    <w:rsid w:val="00141C2C"/>
    <w:pPr>
      <w:spacing w:after="0"/>
      <w:ind w:left="1400"/>
      <w:jc w:val="left"/>
    </w:pPr>
  </w:style>
  <w:style w:type="paragraph" w:styleId="TOC9">
    <w:name w:val="toc 9"/>
    <w:basedOn w:val="Normal"/>
    <w:next w:val="Normal"/>
    <w:autoRedefine/>
    <w:uiPriority w:val="39"/>
    <w:semiHidden/>
    <w:unhideWhenUsed/>
    <w:rsid w:val="00141C2C"/>
    <w:pPr>
      <w:spacing w:after="0"/>
      <w:ind w:left="1600"/>
      <w:jc w:val="left"/>
    </w:pPr>
  </w:style>
  <w:style w:type="table" w:styleId="TableGrid">
    <w:name w:val="Table Grid"/>
    <w:basedOn w:val="TableNormal"/>
    <w:uiPriority w:val="39"/>
    <w:rsid w:val="005B05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NormalWeb">
    <w:name w:val="Normal (Web)"/>
    <w:basedOn w:val="Normal"/>
    <w:uiPriority w:val="99"/>
    <w:unhideWhenUsed/>
    <w:rsid w:val="00B21FE6"/>
    <w:pPr>
      <w:spacing w:before="100" w:beforeAutospacing="1" w:after="100" w:afterAutospacing="1" w:line="240" w:lineRule="auto"/>
      <w:jc w:val="left"/>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AF3A3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F3A30"/>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AF3A30"/>
    <w:rPr>
      <w:color w:val="FF00FF" w:themeColor="followedHyperlink"/>
      <w:u w:val="single"/>
    </w:rPr>
  </w:style>
  <w:style w:type="paragraph" w:styleId="Date">
    <w:name w:val="Date"/>
    <w:basedOn w:val="Normal"/>
    <w:next w:val="Normal"/>
    <w:link w:val="DateChar"/>
    <w:uiPriority w:val="99"/>
    <w:semiHidden/>
    <w:unhideWhenUsed/>
    <w:rsid w:val="000C0884"/>
    <w:pPr>
      <w:jc w:val="right"/>
    </w:pPr>
  </w:style>
  <w:style w:type="character" w:customStyle="1" w:styleId="DateChar">
    <w:name w:val="Date Char"/>
    <w:basedOn w:val="DefaultParagraphFont"/>
    <w:link w:val="Date"/>
    <w:uiPriority w:val="99"/>
    <w:semiHidden/>
    <w:rsid w:val="000C08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085550">
      <w:bodyDiv w:val="1"/>
      <w:marLeft w:val="0"/>
      <w:marRight w:val="0"/>
      <w:marTop w:val="0"/>
      <w:marBottom w:val="0"/>
      <w:divBdr>
        <w:top w:val="none" w:sz="0" w:space="0" w:color="auto"/>
        <w:left w:val="none" w:sz="0" w:space="0" w:color="auto"/>
        <w:bottom w:val="none" w:sz="0" w:space="0" w:color="auto"/>
        <w:right w:val="none" w:sz="0" w:space="0" w:color="auto"/>
      </w:divBdr>
    </w:div>
    <w:div w:id="668753497">
      <w:bodyDiv w:val="1"/>
      <w:marLeft w:val="0"/>
      <w:marRight w:val="0"/>
      <w:marTop w:val="0"/>
      <w:marBottom w:val="0"/>
      <w:divBdr>
        <w:top w:val="none" w:sz="0" w:space="0" w:color="auto"/>
        <w:left w:val="none" w:sz="0" w:space="0" w:color="auto"/>
        <w:bottom w:val="none" w:sz="0" w:space="0" w:color="auto"/>
        <w:right w:val="none" w:sz="0" w:space="0" w:color="auto"/>
      </w:divBdr>
    </w:div>
    <w:div w:id="949896888">
      <w:bodyDiv w:val="1"/>
      <w:marLeft w:val="0"/>
      <w:marRight w:val="0"/>
      <w:marTop w:val="0"/>
      <w:marBottom w:val="0"/>
      <w:divBdr>
        <w:top w:val="none" w:sz="0" w:space="0" w:color="auto"/>
        <w:left w:val="none" w:sz="0" w:space="0" w:color="auto"/>
        <w:bottom w:val="none" w:sz="0" w:space="0" w:color="auto"/>
        <w:right w:val="none" w:sz="0" w:space="0" w:color="auto"/>
      </w:divBdr>
    </w:div>
    <w:div w:id="962272119">
      <w:bodyDiv w:val="1"/>
      <w:marLeft w:val="0"/>
      <w:marRight w:val="0"/>
      <w:marTop w:val="0"/>
      <w:marBottom w:val="0"/>
      <w:divBdr>
        <w:top w:val="none" w:sz="0" w:space="0" w:color="auto"/>
        <w:left w:val="none" w:sz="0" w:space="0" w:color="auto"/>
        <w:bottom w:val="none" w:sz="0" w:space="0" w:color="auto"/>
        <w:right w:val="none" w:sz="0" w:space="0" w:color="auto"/>
      </w:divBdr>
    </w:div>
    <w:div w:id="1398746264">
      <w:bodyDiv w:val="1"/>
      <w:marLeft w:val="0"/>
      <w:marRight w:val="0"/>
      <w:marTop w:val="0"/>
      <w:marBottom w:val="0"/>
      <w:divBdr>
        <w:top w:val="none" w:sz="0" w:space="0" w:color="auto"/>
        <w:left w:val="none" w:sz="0" w:space="0" w:color="auto"/>
        <w:bottom w:val="none" w:sz="0" w:space="0" w:color="auto"/>
        <w:right w:val="none" w:sz="0" w:space="0" w:color="auto"/>
      </w:divBdr>
    </w:div>
    <w:div w:id="1554654722">
      <w:bodyDiv w:val="1"/>
      <w:marLeft w:val="0"/>
      <w:marRight w:val="0"/>
      <w:marTop w:val="0"/>
      <w:marBottom w:val="0"/>
      <w:divBdr>
        <w:top w:val="none" w:sz="0" w:space="0" w:color="auto"/>
        <w:left w:val="none" w:sz="0" w:space="0" w:color="auto"/>
        <w:bottom w:val="none" w:sz="0" w:space="0" w:color="auto"/>
        <w:right w:val="none" w:sz="0" w:space="0" w:color="auto"/>
      </w:divBdr>
    </w:div>
    <w:div w:id="164176293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gif"/><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emf"/><Relationship Id="rId16" Type="http://schemas.openxmlformats.org/officeDocument/2006/relationships/package" Target="embeddings/Microsoft_Word_Macro-Enabled_Document1.docm"/><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header" Target="header1.xml"/><Relationship Id="rId83" Type="http://schemas.openxmlformats.org/officeDocument/2006/relationships/footer" Target="footer1.xml"/><Relationship Id="rId84" Type="http://schemas.openxmlformats.org/officeDocument/2006/relationships/footer" Target="footer2.xml"/><Relationship Id="rId85" Type="http://schemas.openxmlformats.org/officeDocument/2006/relationships/fontTable" Target="fontTable.xml"/><Relationship Id="rId86" Type="http://schemas.microsoft.com/office/2011/relationships/people" Target="people.xml"/><Relationship Id="rId8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_rels/theme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Palatino"/>
        <a:ea typeface="新細明體"/>
        <a:cs typeface="Palatino"/>
      </a:majorFont>
      <a:minorFont>
        <a:latin typeface="Palatino"/>
        <a:ea typeface="新細明體"/>
        <a:cs typeface="Palatino"/>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Palatino"/>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388ED8A-80FA-3648-97E8-2504D8197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26</Pages>
  <Words>6616</Words>
  <Characters>37714</Characters>
  <Application>Microsoft Macintosh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44242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Poissonfish Chen</cp:lastModifiedBy>
  <cp:revision>38</cp:revision>
  <cp:lastPrinted>2017-09-01T22:56:00Z</cp:lastPrinted>
  <dcterms:created xsi:type="dcterms:W3CDTF">2017-09-01T22:56:00Z</dcterms:created>
  <dcterms:modified xsi:type="dcterms:W3CDTF">2017-09-12T21:55:00Z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06940d66-c048-3949-b6a2-5b1f80680b75</vt:lpwstr>
  </property>
  <property fmtid="{D5CDD505-2E9C-101B-9397-08002B2CF9AE}" pid="4" name="Mendeley Citation Style_1">
    <vt:lpwstr>http://www.zotero.org/styles/genetics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http://www.zotero.org/styles/genetics</vt:lpwstr>
  </property>
  <property fmtid="{D5CDD505-2E9C-101B-9397-08002B2CF9AE}" pid="14" name="Mendeley Recent Style Name 4_1">
    <vt:lpwstr>Genetics</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